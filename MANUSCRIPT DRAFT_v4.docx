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2EEE7148" w14:textId="0876A066" w:rsidR="007B3F4D" w:rsidRPr="000F7936" w:rsidRDefault="00937214" w:rsidP="007B3F4D">
      <w:pPr>
        <w:spacing w:before="480" w:after="120" w:line="240" w:lineRule="auto"/>
        <w:outlineLvl w:val="0"/>
        <w:rPr>
          <w:rFonts w:ascii="Times New Roman" w:eastAsia="Times New Roman" w:hAnsi="Times New Roman" w:cs="Times New Roman"/>
          <w:b/>
          <w:bCs/>
          <w:kern w:val="36"/>
          <w:sz w:val="48"/>
          <w:szCs w:val="48"/>
          <w:lang w:val="en-US"/>
        </w:rPr>
      </w:pPr>
      <w:r>
        <w:rPr>
          <w:rFonts w:ascii="Times New Roman" w:eastAsia="Times New Roman" w:hAnsi="Times New Roman" w:cs="Times New Roman"/>
          <w:b/>
          <w:bCs/>
          <w:color w:val="000000"/>
          <w:kern w:val="36"/>
          <w:sz w:val="40"/>
          <w:szCs w:val="40"/>
          <w:lang w:val="en-US"/>
        </w:rPr>
        <w:t>Modality Matters: Prediction of Cognitive Outcome Using Brain Age Derived from Different Modalities</w:t>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404398B4"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C65248">
        <w:rPr>
          <w:rFonts w:ascii="Times New Roman" w:eastAsia="Times New Roman" w:hAnsi="Times New Roman" w:cs="Times New Roman"/>
          <w:color w:val="000000"/>
          <w:u w:val="single"/>
          <w:lang w:val="en-US"/>
        </w:rPr>
        <w:t>E. Doering</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G. Antonopoulos</w:t>
      </w:r>
      <w:r w:rsidRPr="00C65248">
        <w:rPr>
          <w:rFonts w:ascii="Times New Roman" w:eastAsia="Times New Roman" w:hAnsi="Times New Roman" w:cs="Times New Roman"/>
          <w:color w:val="000000"/>
          <w:vertAlign w:val="superscript"/>
          <w:lang w:val="en-US"/>
        </w:rPr>
        <w:t>3</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M. Hönig</w:t>
      </w:r>
      <w:r w:rsidRPr="00C65248">
        <w:rPr>
          <w:rFonts w:ascii="Times New Roman" w:eastAsia="Times New Roman" w:hAnsi="Times New Roman" w:cs="Times New Roman"/>
          <w:color w:val="000000"/>
          <w:vertAlign w:val="superscript"/>
          <w:lang w:val="en-US"/>
        </w:rPr>
        <w:t>1,4</w:t>
      </w:r>
      <w:r w:rsidRPr="00C65248">
        <w:rPr>
          <w:rFonts w:ascii="Times New Roman" w:eastAsia="Times New Roman" w:hAnsi="Times New Roman" w:cs="Times New Roman"/>
          <w:color w:val="000000"/>
          <w:lang w:val="en-US"/>
        </w:rPr>
        <w:t>, T. van Eimeren</w:t>
      </w:r>
      <w:r w:rsidRPr="00C65248">
        <w:rPr>
          <w:rFonts w:ascii="Times New Roman" w:eastAsia="Times New Roman" w:hAnsi="Times New Roman" w:cs="Times New Roman"/>
          <w:color w:val="000000"/>
          <w:vertAlign w:val="superscript"/>
          <w:lang w:val="en-US"/>
        </w:rPr>
        <w:t>1,2</w:t>
      </w:r>
      <w:r w:rsidRPr="00C65248">
        <w:rPr>
          <w:rFonts w:ascii="Times New Roman" w:eastAsia="Times New Roman" w:hAnsi="Times New Roman" w:cs="Times New Roman"/>
          <w:color w:val="000000"/>
          <w:lang w:val="en-US"/>
        </w:rPr>
        <w:t>, 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Pr>
          <w:rStyle w:val="Funotenzeichen"/>
          <w:rFonts w:ascii="Times New Roman" w:eastAsia="Times New Roman" w:hAnsi="Times New Roman" w:cs="Times New Roman"/>
          <w:color w:val="000000"/>
          <w:lang w:val="en-US"/>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 xml:space="preserve">Heinrich-Heine-University, Institute of Systems Neuroscience, </w:t>
      </w:r>
      <w:proofErr w:type="spellStart"/>
      <w:r w:rsidRPr="000F7936">
        <w:rPr>
          <w:rFonts w:ascii="Times New Roman" w:eastAsia="Times New Roman" w:hAnsi="Times New Roman" w:cs="Times New Roman"/>
          <w:color w:val="000000"/>
          <w:lang w:val="en-US"/>
        </w:rPr>
        <w:t>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w:t>
      </w:r>
      <w:proofErr w:type="spellEnd"/>
      <w:r w:rsidRPr="000F7936">
        <w:rPr>
          <w:rFonts w:ascii="Times New Roman" w:eastAsia="Times New Roman" w:hAnsi="Times New Roman" w:cs="Times New Roman"/>
          <w:color w:val="000000"/>
          <w:lang w:val="en-US"/>
        </w:rPr>
        <w:t>,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1C456028" w:rsidR="00532FEE"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Objectives: </w:t>
      </w:r>
      <w:r w:rsidR="00A307E2">
        <w:rPr>
          <w:rFonts w:ascii="Times New Roman" w:eastAsia="Times New Roman" w:hAnsi="Times New Roman" w:cs="Times New Roman"/>
          <w:bCs/>
          <w:color w:val="000000"/>
          <w:lang w:val="en-US"/>
        </w:rPr>
        <w:t xml:space="preserve">Brain aging </w:t>
      </w:r>
      <w:proofErr w:type="gramStart"/>
      <w:r w:rsidR="00A307E2">
        <w:rPr>
          <w:rFonts w:ascii="Times New Roman" w:eastAsia="Times New Roman" w:hAnsi="Times New Roman" w:cs="Times New Roman"/>
          <w:bCs/>
          <w:color w:val="000000"/>
          <w:lang w:val="en-US"/>
        </w:rPr>
        <w:t>is characterized</w:t>
      </w:r>
      <w:proofErr w:type="gramEnd"/>
      <w:r w:rsidR="00A307E2">
        <w:rPr>
          <w:rFonts w:ascii="Times New Roman" w:eastAsia="Times New Roman" w:hAnsi="Times New Roman" w:cs="Times New Roman"/>
          <w:bCs/>
          <w:color w:val="000000"/>
          <w:lang w:val="en-US"/>
        </w:rPr>
        <w:t xml:space="preserve">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cognitive decline. Such normal aging trajectories </w:t>
      </w:r>
      <w:proofErr w:type="gramStart"/>
      <w:r w:rsidR="004230F1">
        <w:rPr>
          <w:rFonts w:ascii="Times New Roman" w:eastAsia="Times New Roman" w:hAnsi="Times New Roman" w:cs="Times New Roman"/>
          <w:bCs/>
          <w:color w:val="000000"/>
          <w:lang w:val="en-US"/>
        </w:rPr>
        <w:t>are typically estimated</w:t>
      </w:r>
      <w:proofErr w:type="gramEnd"/>
      <w:r w:rsidR="004230F1">
        <w:rPr>
          <w:rFonts w:ascii="Times New Roman" w:eastAsia="Times New Roman" w:hAnsi="Times New Roman" w:cs="Times New Roman"/>
          <w:bCs/>
          <w:color w:val="000000"/>
          <w:lang w:val="en-US"/>
        </w:rPr>
        <w:t xml:space="preserve">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likely precede anatomical changes observed on MRI. Here, we compare the accuracy of brain age estimation from FDG-PET and MRI, and we associate BAG derived from both modalities with cognitive impairment, and Alzheimer’s disease biomarkers. Furthermore, we present thresholds for the prediction of cognitive decline from BAG.</w:t>
      </w:r>
      <w:r w:rsidR="00476AFB">
        <w:rPr>
          <w:rFonts w:ascii="Times New Roman" w:hAnsi="Times New Roman" w:cs="Times New Roman"/>
          <w:lang w:val="en-US"/>
        </w:rPr>
        <w:t xml:space="preserve"> Analyses were conducted in individuals without (CN) 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11C05C11"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w:t>
      </w:r>
      <w:proofErr w:type="gramStart"/>
      <w:r w:rsidRPr="0059558C">
        <w:rPr>
          <w:rFonts w:ascii="Times New Roman" w:eastAsia="Times New Roman" w:hAnsi="Times New Roman" w:cs="Times New Roman"/>
          <w:bCs/>
          <w:color w:val="000000"/>
          <w:lang w:val="en-US"/>
        </w:rPr>
        <w:t>Machine learning</w:t>
      </w:r>
      <w:proofErr w:type="gramEnd"/>
      <w:r w:rsidRPr="0059558C">
        <w:rPr>
          <w:rFonts w:ascii="Times New Roman" w:eastAsia="Times New Roman" w:hAnsi="Times New Roman" w:cs="Times New Roman"/>
          <w:bCs/>
          <w:color w:val="000000"/>
          <w:lang w:val="en-US"/>
        </w:rPr>
        <w:t xml:space="preserve"> algorithms were trained to </w:t>
      </w:r>
      <w:r w:rsidR="00476AFB">
        <w:rPr>
          <w:rFonts w:ascii="Times New Roman" w:eastAsia="Times New Roman" w:hAnsi="Times New Roman" w:cs="Times New Roman"/>
          <w:bCs/>
          <w:color w:val="000000"/>
          <w:lang w:val="en-US"/>
        </w:rPr>
        <w:t>estimate brain age</w:t>
      </w:r>
      <w:r w:rsidRPr="0059558C">
        <w:rPr>
          <w:rFonts w:ascii="Times New Roman" w:eastAsia="Times New Roman" w:hAnsi="Times New Roman" w:cs="Times New Roman"/>
          <w:bCs/>
          <w:color w:val="000000"/>
          <w:lang w:val="en-US"/>
        </w:rPr>
        <w:t xml:space="preserve"> from 367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tau pathology in CN and MCI (n=513).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t>
      </w:r>
      <w:proofErr w:type="gramStart"/>
      <w:r w:rsidRPr="0059558C">
        <w:rPr>
          <w:rFonts w:ascii="Times New Roman" w:eastAsia="Times New Roman" w:hAnsi="Times New Roman" w:cs="Times New Roman"/>
          <w:bCs/>
          <w:color w:val="000000"/>
          <w:lang w:val="en-US"/>
        </w:rPr>
        <w:t>was used</w:t>
      </w:r>
      <w:proofErr w:type="gramEnd"/>
      <w:r w:rsidRPr="0059558C">
        <w:rPr>
          <w:rFonts w:ascii="Times New Roman" w:eastAsia="Times New Roman" w:hAnsi="Times New Roman" w:cs="Times New Roman"/>
          <w:bCs/>
          <w:color w:val="000000"/>
          <w:lang w:val="en-US"/>
        </w:rPr>
        <w:t xml:space="preserve"> to </w:t>
      </w:r>
      <w:commentRangeStart w:id="0"/>
      <w:commentRangeStart w:id="1"/>
      <w:r w:rsidRPr="0059558C">
        <w:rPr>
          <w:rFonts w:ascii="Times New Roman" w:eastAsia="Times New Roman" w:hAnsi="Times New Roman" w:cs="Times New Roman"/>
          <w:bCs/>
          <w:color w:val="000000"/>
          <w:lang w:val="en-US"/>
        </w:rPr>
        <w:t>predict a change in individuals' cognitive diagnosis</w:t>
      </w:r>
      <w:commentRangeEnd w:id="0"/>
      <w:r w:rsidR="00FF398D">
        <w:rPr>
          <w:rStyle w:val="Kommentarzeichen"/>
        </w:rPr>
        <w:commentReference w:id="0"/>
      </w:r>
      <w:commentRangeEnd w:id="1"/>
      <w:r w:rsidR="00236410">
        <w:rPr>
          <w:rStyle w:val="Kommentarzeichen"/>
        </w:rPr>
        <w:commentReference w:id="1"/>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Thresholds for cognitive decline </w:t>
      </w:r>
      <w:proofErr w:type="gramStart"/>
      <w:r w:rsidR="00476AFB">
        <w:rPr>
          <w:rFonts w:ascii="Times New Roman" w:eastAsia="Times New Roman" w:hAnsi="Times New Roman" w:cs="Times New Roman"/>
          <w:bCs/>
          <w:color w:val="000000"/>
          <w:lang w:val="en-US"/>
        </w:rPr>
        <w:t>were estimated</w:t>
      </w:r>
      <w:proofErr w:type="gramEnd"/>
      <w:r w:rsidR="00476AFB">
        <w:rPr>
          <w:rFonts w:ascii="Times New Roman" w:eastAsia="Times New Roman" w:hAnsi="Times New Roman" w:cs="Times New Roman"/>
          <w:bCs/>
          <w:color w:val="000000"/>
          <w:lang w:val="en-US"/>
        </w:rPr>
        <w:t xml:space="preserve">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10DA1EE3" w14:textId="3FB3B8BC" w:rsidR="00AB381D" w:rsidRDefault="0059558C" w:rsidP="0059558C">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00AB381D">
        <w:rPr>
          <w:rFonts w:ascii="Times New Roman" w:eastAsia="Times New Roman" w:hAnsi="Times New Roman" w:cs="Times New Roman"/>
          <w:bCs/>
          <w:color w:val="000000"/>
          <w:lang w:val="en-US"/>
        </w:rPr>
        <w:t>FDG-PET (MAE=2.46</w:t>
      </w:r>
      <w:r w:rsidRPr="0059558C">
        <w:rPr>
          <w:rFonts w:ascii="Times New Roman" w:eastAsia="Times New Roman" w:hAnsi="Times New Roman" w:cs="Times New Roman"/>
          <w:bCs/>
          <w:color w:val="000000"/>
          <w:lang w:val="en-US"/>
        </w:rPr>
        <w:t xml:space="preserve"> years) and MRI (MAE=1.</w:t>
      </w:r>
      <w:r w:rsidR="00AB381D">
        <w:rPr>
          <w:rFonts w:ascii="Times New Roman" w:eastAsia="Times New Roman" w:hAnsi="Times New Roman" w:cs="Times New Roman"/>
          <w:bCs/>
          <w:color w:val="000000"/>
          <w:lang w:val="en-US"/>
        </w:rPr>
        <w:t>96</w:t>
      </w:r>
      <w:r w:rsidRPr="0059558C">
        <w:rPr>
          <w:rFonts w:ascii="Times New Roman" w:eastAsia="Times New Roman" w:hAnsi="Times New Roman" w:cs="Times New Roman"/>
          <w:bCs/>
          <w:color w:val="000000"/>
          <w:lang w:val="en-US"/>
        </w:rPr>
        <w:t xml:space="preserve"> years) </w:t>
      </w:r>
      <w:r w:rsidR="00AB381D">
        <w:rPr>
          <w:rFonts w:ascii="Times New Roman" w:eastAsia="Times New Roman" w:hAnsi="Times New Roman" w:cs="Times New Roman"/>
          <w:bCs/>
          <w:color w:val="000000"/>
          <w:lang w:val="en-US"/>
        </w:rPr>
        <w:t xml:space="preserve">both </w:t>
      </w:r>
      <w:r w:rsidRPr="0059558C">
        <w:rPr>
          <w:rFonts w:ascii="Times New Roman" w:eastAsia="Times New Roman" w:hAnsi="Times New Roman" w:cs="Times New Roman"/>
          <w:bCs/>
          <w:color w:val="000000"/>
          <w:lang w:val="en-US"/>
        </w:rPr>
        <w:t>predicted chronol</w:t>
      </w:r>
      <w:r w:rsidR="00AB381D">
        <w:rPr>
          <w:rFonts w:ascii="Times New Roman" w:eastAsia="Times New Roman" w:hAnsi="Times New Roman" w:cs="Times New Roman"/>
          <w:bCs/>
          <w:color w:val="000000"/>
          <w:lang w:val="en-US"/>
        </w:rPr>
        <w:t>ogical age well</w:t>
      </w:r>
      <w:r>
        <w:rPr>
          <w:rFonts w:ascii="Times New Roman" w:eastAsia="Times New Roman" w:hAnsi="Times New Roman" w:cs="Times New Roman"/>
          <w:bCs/>
          <w:color w:val="000000"/>
          <w:lang w:val="en-US"/>
        </w:rPr>
        <w:t xml:space="preserve">. </w:t>
      </w:r>
      <w:r w:rsidR="00AB381D">
        <w:rPr>
          <w:rFonts w:ascii="Times New Roman" w:eastAsia="Times New Roman" w:hAnsi="Times New Roman" w:cs="Times New Roman"/>
          <w:bCs/>
          <w:color w:val="000000"/>
          <w:lang w:val="en-US"/>
        </w:rPr>
        <w:t>XX</w:t>
      </w:r>
    </w:p>
    <w:p w14:paraId="7F3FD19D" w14:textId="23871916"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was more strongly associated with measures of amyloid in CN, wher</w:t>
      </w:r>
      <w:r w:rsidR="0045162B">
        <w:rPr>
          <w:rFonts w:ascii="Times New Roman" w:eastAsia="Times New Roman" w:hAnsi="Times New Roman" w:cs="Times New Roman"/>
          <w:bCs/>
          <w:color w:val="000000"/>
          <w:lang w:val="en-US"/>
        </w:rPr>
        <w:t>e</w:t>
      </w:r>
      <w:r w:rsidRPr="0059558C">
        <w:rPr>
          <w:rFonts w:ascii="Times New Roman" w:eastAsia="Times New Roman" w:hAnsi="Times New Roman" w:cs="Times New Roman"/>
          <w:bCs/>
          <w:color w:val="000000"/>
          <w:lang w:val="en-US"/>
        </w:rPr>
        <w:t xml:space="preserve">as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correlated better with measures of cerebral amy</w:t>
      </w:r>
      <w:r>
        <w:rPr>
          <w:rFonts w:ascii="Times New Roman" w:eastAsia="Times New Roman" w:hAnsi="Times New Roman" w:cs="Times New Roman"/>
          <w:bCs/>
          <w:color w:val="000000"/>
          <w:lang w:val="en-US"/>
        </w:rPr>
        <w:t xml:space="preserve">loid and tau in MCI. In CN, </w:t>
      </w:r>
      <w:r w:rsidRPr="0059558C">
        <w:rPr>
          <w:rFonts w:ascii="Times New Roman" w:eastAsia="Times New Roman" w:hAnsi="Times New Roman" w:cs="Times New Roman"/>
          <w:bCs/>
          <w:color w:val="000000"/>
          <w:lang w:val="en-US"/>
        </w:rPr>
        <w:t xml:space="preserve">FDG-PET-derived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significantly predicted co</w:t>
      </w:r>
      <w:r>
        <w:rPr>
          <w:rFonts w:ascii="Times New Roman" w:eastAsia="Times New Roman" w:hAnsi="Times New Roman" w:cs="Times New Roman"/>
          <w:bCs/>
          <w:color w:val="000000"/>
          <w:lang w:val="en-US"/>
        </w:rPr>
        <w:t xml:space="preserve">gnitive decline, while both </w:t>
      </w:r>
      <w:r w:rsidRPr="0059558C">
        <w:rPr>
          <w:rFonts w:ascii="Times New Roman" w:eastAsia="Times New Roman" w:hAnsi="Times New Roman" w:cs="Times New Roman"/>
          <w:bCs/>
          <w:color w:val="000000"/>
          <w:lang w:val="en-US"/>
        </w:rPr>
        <w:t xml:space="preserve">FDG-PET- and MRI-derived </w:t>
      </w:r>
      <w:r w:rsidR="006A6AC5">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were associated with an AD diagnosis after two years in MCI, however associations were stronger in MRI.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74E90739" w14:textId="1CBB423C" w:rsidR="007B3F4D" w:rsidRPr="0059558C" w:rsidRDefault="00007900" w:rsidP="0059558C">
      <w:pPr>
        <w:spacing w:after="0" w:line="240" w:lineRule="auto"/>
        <w:rPr>
          <w:rFonts w:ascii="Times New Roman" w:eastAsia="Times New Roman" w:hAnsi="Times New Roman" w:cs="Times New Roman"/>
          <w:sz w:val="24"/>
          <w:szCs w:val="24"/>
          <w:lang w:val="en-US"/>
        </w:rPr>
      </w:pPr>
      <w:r w:rsidRPr="00202404">
        <w:rPr>
          <w:rFonts w:ascii="Times New Roman" w:eastAsia="Times New Roman" w:hAnsi="Times New Roman" w:cs="Times New Roman"/>
          <w:bCs/>
          <w:color w:val="000000"/>
          <w:lang w:val="en-US"/>
        </w:rPr>
        <w:t xml:space="preserve">Brain age </w:t>
      </w:r>
      <w:proofErr w:type="gramStart"/>
      <w:r w:rsidRPr="00202404">
        <w:rPr>
          <w:rFonts w:ascii="Times New Roman" w:eastAsia="Times New Roman" w:hAnsi="Times New Roman" w:cs="Times New Roman"/>
          <w:bCs/>
          <w:color w:val="000000"/>
          <w:lang w:val="en-US"/>
        </w:rPr>
        <w:t>is reliably estimated</w:t>
      </w:r>
      <w:proofErr w:type="gramEnd"/>
      <w:r w:rsidRPr="00202404">
        <w:rPr>
          <w:rFonts w:ascii="Times New Roman" w:eastAsia="Times New Roman" w:hAnsi="Times New Roman" w:cs="Times New Roman"/>
          <w:bCs/>
          <w:color w:val="000000"/>
          <w:lang w:val="en-US"/>
        </w:rPr>
        <w:t xml:space="preserve"> from FDG-PET or</w:t>
      </w:r>
      <w:r w:rsidR="0059558C" w:rsidRPr="00202404">
        <w:rPr>
          <w:rFonts w:ascii="Times New Roman" w:eastAsia="Times New Roman" w:hAnsi="Times New Roman" w:cs="Times New Roman"/>
          <w:bCs/>
          <w:color w:val="000000"/>
          <w:lang w:val="en-US"/>
        </w:rPr>
        <w:t xml:space="preserve"> MRI. Amyloid-neuropathology, predisposing for Alzheimer’s disease, </w:t>
      </w:r>
      <w:proofErr w:type="gramStart"/>
      <w:r w:rsidR="0059558C" w:rsidRPr="00202404">
        <w:rPr>
          <w:rFonts w:ascii="Times New Roman" w:eastAsia="Times New Roman" w:hAnsi="Times New Roman" w:cs="Times New Roman"/>
          <w:bCs/>
          <w:color w:val="000000"/>
          <w:lang w:val="en-US"/>
        </w:rPr>
        <w:t>is related</w:t>
      </w:r>
      <w:proofErr w:type="gramEnd"/>
      <w:r w:rsidR="0059558C" w:rsidRPr="00202404">
        <w:rPr>
          <w:rFonts w:ascii="Times New Roman" w:eastAsia="Times New Roman" w:hAnsi="Times New Roman" w:cs="Times New Roman"/>
          <w:bCs/>
          <w:color w:val="000000"/>
          <w:lang w:val="en-US"/>
        </w:rPr>
        <w:t xml:space="preserve"> to features of advanced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in FDG-PET ahead of clinical onset of disease, and 18F-FDG-PET-derived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reliably predicts cognitive decline in CN. Onset of tau-</w:t>
      </w:r>
      <w:r w:rsidR="0059558C" w:rsidRPr="00202404">
        <w:rPr>
          <w:rFonts w:ascii="Times New Roman" w:eastAsia="Times New Roman" w:hAnsi="Times New Roman" w:cs="Times New Roman"/>
          <w:bCs/>
          <w:color w:val="000000"/>
          <w:lang w:val="en-US"/>
        </w:rPr>
        <w:lastRenderedPageBreak/>
        <w:t xml:space="preserve">related neurodegeneration and of pending conversion to AD is more strongly associated with increasing </w:t>
      </w:r>
      <w:r w:rsidR="006A6AC5" w:rsidRPr="00202404">
        <w:rPr>
          <w:rFonts w:ascii="Times New Roman" w:eastAsia="Times New Roman" w:hAnsi="Times New Roman" w:cs="Times New Roman"/>
          <w:bCs/>
          <w:color w:val="000000"/>
          <w:lang w:val="en-US"/>
        </w:rPr>
        <w:t>BAG</w:t>
      </w:r>
      <w:r w:rsidR="0059558C" w:rsidRPr="00202404">
        <w:rPr>
          <w:rFonts w:ascii="Times New Roman" w:eastAsia="Times New Roman" w:hAnsi="Times New Roman" w:cs="Times New Roman"/>
          <w:bCs/>
          <w:color w:val="000000"/>
          <w:lang w:val="en-US"/>
        </w:rPr>
        <w:t xml:space="preserve"> on MRI.</w:t>
      </w:r>
      <w:r w:rsidR="007B3F4D" w:rsidRPr="000F7936">
        <w:rPr>
          <w:rFonts w:ascii="Times New Roman" w:eastAsia="Times New Roman" w:hAnsi="Times New Roman" w:cs="Times New Roman"/>
          <w:b/>
          <w:bCs/>
          <w:color w:val="000000"/>
          <w:lang w:val="en-US"/>
        </w:rPr>
        <w:br w:type="page"/>
      </w:r>
    </w:p>
    <w:p w14:paraId="0219BB56" w14:textId="0CDAEFFA" w:rsidR="00C65248" w:rsidRPr="000F7936" w:rsidRDefault="00306E59" w:rsidP="00C65248">
      <w:pPr>
        <w:pStyle w:val="KeinLeerraum"/>
        <w:jc w:val="center"/>
        <w:rPr>
          <w:rFonts w:ascii="Times New Roman" w:hAnsi="Times New Roman" w:cs="Times New Roman"/>
          <w:b/>
          <w:noProof/>
          <w:lang w:val="en-US"/>
        </w:rPr>
      </w:pPr>
      <w:r>
        <w:rPr>
          <w:rFonts w:ascii="Times New Roman" w:hAnsi="Times New Roman" w:cs="Times New Roman"/>
          <w:b/>
          <w:noProof/>
          <w:lang w:val="en-US"/>
        </w:rPr>
        <w:lastRenderedPageBreak/>
        <w:pict w14:anchorId="46A2B3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29.75pt">
            <v:imagedata r:id="rId10" o:title="Graphical abstract Brain Age"/>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proofErr w:type="gramStart"/>
      <w:r w:rsidRPr="000F7936">
        <w:rPr>
          <w:rFonts w:ascii="Times New Roman" w:hAnsi="Times New Roman" w:cs="Times New Roman"/>
          <w:b/>
          <w:lang w:val="en-US"/>
        </w:rPr>
        <w:t>1</w:t>
      </w:r>
      <w:commentRangeStart w:id="2"/>
      <w:proofErr w:type="gramEnd"/>
      <w:r w:rsidRPr="000F7936">
        <w:rPr>
          <w:rFonts w:ascii="Times New Roman" w:hAnsi="Times New Roman" w:cs="Times New Roman"/>
          <w:b/>
          <w:lang w:val="en-US"/>
        </w:rPr>
        <w:t xml:space="preserve"> Introduction</w:t>
      </w:r>
      <w:commentRangeEnd w:id="2"/>
      <w:r w:rsidR="00703C1B">
        <w:rPr>
          <w:rStyle w:val="Kommentarzeichen"/>
        </w:rPr>
        <w:commentReference w:id="2"/>
      </w:r>
    </w:p>
    <w:p w14:paraId="171F3203" w14:textId="25206FF3"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Biological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of various physiological functions</w:t>
      </w:r>
      <w:r w:rsidR="00317E1F" w:rsidRPr="000F7936">
        <w:rPr>
          <w:rFonts w:ascii="Times New Roman" w:hAnsi="Times New Roman" w:cs="Times New Roman"/>
          <w:lang w:val="en-US"/>
        </w:rPr>
        <w:t>.</w:t>
      </w:r>
      <w:r w:rsidRPr="000F7936">
        <w:rPr>
          <w:rFonts w:ascii="Times New Roman" w:hAnsi="Times New Roman" w:cs="Times New Roman"/>
          <w:lang w:val="en-US"/>
        </w:rPr>
        <w:t xml:space="preserve"> Human biological aging, as op</w:t>
      </w:r>
      <w:r w:rsidR="008833FB" w:rsidRPr="000F7936">
        <w:rPr>
          <w:rFonts w:ascii="Times New Roman" w:hAnsi="Times New Roman" w:cs="Times New Roman"/>
          <w:lang w:val="en-US"/>
        </w:rPr>
        <w:t xml:space="preserve">posed to chronological aging, </w:t>
      </w:r>
      <w:r w:rsidRPr="000F7936">
        <w:rPr>
          <w:rFonts w:ascii="Times New Roman" w:hAnsi="Times New Roman" w:cs="Times New Roman"/>
          <w:lang w:val="en-US"/>
        </w:rPr>
        <w:t>differ</w:t>
      </w:r>
      <w:r w:rsidR="005328C7" w:rsidRPr="000F7936">
        <w:rPr>
          <w:rFonts w:ascii="Times New Roman" w:hAnsi="Times New Roman" w:cs="Times New Roman"/>
          <w:lang w:val="en-US"/>
        </w:rPr>
        <w:t>s</w:t>
      </w:r>
      <w:r w:rsidRPr="000F7936">
        <w:rPr>
          <w:rFonts w:ascii="Times New Roman" w:hAnsi="Times New Roman" w:cs="Times New Roman"/>
          <w:lang w:val="en-US"/>
        </w:rPr>
        <w:t xml:space="preserve"> depending on the tissue under investigation</w:t>
      </w:r>
      <w:r w:rsidR="00C92E48" w:rsidRPr="000F7936">
        <w:rPr>
          <w:rFonts w:ascii="Times New Roman" w:hAnsi="Times New Roman" w:cs="Times New Roman"/>
          <w:lang w:val="en-US"/>
        </w:rPr>
        <w:t xml:space="preserve"> – and </w:t>
      </w:r>
      <w:r w:rsidR="005328C7" w:rsidRPr="000F7936">
        <w:rPr>
          <w:rFonts w:ascii="Times New Roman" w:hAnsi="Times New Roman" w:cs="Times New Roman"/>
          <w:lang w:val="en-US"/>
        </w:rPr>
        <w:t>advanced biological age of specific organs is associated with diseases of the</w:t>
      </w:r>
      <w:r w:rsidR="008833FB" w:rsidRPr="000F7936">
        <w:rPr>
          <w:rFonts w:ascii="Times New Roman" w:hAnsi="Times New Roman" w:cs="Times New Roman"/>
          <w:lang w:val="en-US"/>
        </w:rPr>
        <w:t xml:space="preserve"> same</w:t>
      </w:r>
      <w:r w:rsidR="005328C7" w:rsidRPr="000F7936">
        <w:rPr>
          <w:rFonts w:ascii="Times New Roman" w:hAnsi="Times New Roman" w:cs="Times New Roman"/>
          <w:lang w:val="en-US"/>
        </w:rPr>
        <w:fldChar w:fldCharType="begin" w:fldLock="1"/>
      </w:r>
      <w:r w:rsidR="005328C7" w:rsidRPr="000F7936">
        <w:rPr>
          <w:rFonts w:ascii="Times New Roman" w:hAnsi="Times New Roman" w:cs="Times New Roman"/>
          <w:lang w:val="en-US"/>
        </w:rPr>
        <w:instrText>ADDIN CSL_CITATION {"citationItems":[{"id":"ITEM-1","itemData":{"DOI":"10.1016/j.celrep.2022.110459","ISSN":"22111247","abstract":"Biological age (BA) has been proposed to evaluate the aging status instead of chronological age (CA). Our study shows evidence that there might be multiple “clocks” within the whole-body system: systemic aging drivers/clocks overlaid with organ/tissue-specific counterparts. We utilize multi-omics data, including clinical tests, immune repertoire, targeted metabolomic molecules, gut microbiomes, physical fitness examinations, and facial skin examinations, to estimate the BA of different organs (e.g., liver, kidney) and systems (immune and metabolic system). The aging rates of organs/systems are diverse. People's aging patterns are different. We also demonstrate several applications of organs/systems BA in two independent datasets. Mortality predictions are compared among organs' BA in the dataset of the United States National Health and Nutrition Examination Survey. Polygenic risk score of BAs constructed in the Chinese Longitudinal Healthy Longevity Survey cohort can predict the possibility of becoming centenarian.","author":[{"dropping-particle":"","family":"Nie","given":"Chao","non-dropping-particle":"","parse-names":false,"suffix":""},{"dropping-particle":"","family":"Li","given":"Yan","non-dropping-particle":"","parse-names":false,"suffix":""},{"dropping-particle":"","family":"Li","given":"Rui","non-dropping-particle":"","parse-names":false,"suffix":""},{"dropping-particle":"","family":"Yan","given":"Yizhen","non-dropping-particle":"","parse-names":false,"suffix":""},{"dropping-particle":"","family":"Zhang","given":"Detao","non-dropping-particle":"","parse-names":false,"suffix":""},{"dropping-particle":"","family":"Li","given":"Tao","non-dropping-particle":"","parse-names":false,"suffix":""},{"dropping-particle":"","family":"Li","given":"Zhiming","non-dropping-particle":"","parse-names":false,"suffix":""},{"dropping-particle":"","family":"Sun","given":"Yuzhe","non-dropping-particle":"","parse-names":false,"suffix":""},{"dropping-particle":"","family":"Zhen","given":"Hefu","non-dropping-particle":"","parse-names":false,"suffix":""},{"dropping-particle":"","family":"Ding","given":"Jiahong","non-dropping-particle":"","parse-names":false,"suffix":""},{"dropping-particle":"","family":"Wan","given":"Ziyun","non-dropping-particle":"","parse-names":false,"suffix":""},{"dropping-particle":"","family":"Gong","given":"Jianping","non-dropping-particle":"","parse-names":false,"suffix":""},{"dropping-particle":"","family":"Shi","given":"Yanfang","non-dropping-particle":"","parse-names":false,"suffix":""},{"dropping-particle":"","family":"Huang","given":"Zhibo","non-dropping-particle":"","parse-names":false,"suffix":""},{"dropping-particle":"","family":"Wu","given":"Yiran","non-dropping-particle":"","parse-names":false,"suffix":""},{"dropping-particle":"","family":"Cai","given":"Kaiye","non-dropping-particle":"","parse-names":false,"suffix":""},{"dropping-particle":"","family":"Zong","given":"Yang","non-dropping-particle":"","parse-names":false,"suffix":""},{"dropping-particle":"","family":"Wang","given":"Zhen","non-dropping-particle":"","parse-names":false,"suffix":""},{"dropping-particle":"","family":"Wang","given":"Rong","non-dropping-particle":"","parse-names":false,"suffix":""},{"dropping-particle":"","family":"Jian","given":"Min","non-dropping-particle":"","parse-names":false,"suffix":""},{"dropping-particle":"","family":"Jin","given":"Xin","non-dropping-particle":"","parse-names":false,"suffix":""},{"dropping-particle":"","family":"Wang","given":"Jian","non-dropping-particle":"","parse-names":false,"suffix":""},{"dropping-particle":"","family":"Yang","given":"Huanming","non-dropping-particle":"","parse-names":false,"suffix":""},{"dropping-particle":"","family":"Han","given":"Jing Dong J.","non-dropping-particle":"","parse-names":false,"suffix":""},{"dropping-particle":"","family":"Zhang","given":"Xiuqing","non-dropping-particle":"","parse-names":false,"suffix":""},{"dropping-particle":"","family":"Franceschi","given":"Claudio","non-dropping-particle":"","parse-names":false,"suffix":""},{"dropping-particle":"","family":"Kennedy","given":"Brian K.","non-dropping-particle":"","parse-names":false,"suffix":""},{"dropping-particle":"","family":"Xu","given":"Xun","non-dropping-particle":"","parse-names":false,"suffix":""}],"container-title":"Cell Reports","id":"ITEM-1","issue":"10","issued":{"date-parts":[["2022"]]},"title":"Distinct biological ages of organs and systems identified from a multi-omics study","type":"article-journal","volume":"38"},"uris":["http://www.mendeley.com/documents/?uuid=6695eb0f-964a-31ad-8adf-081479c396f9"]}],"mendeley":{"formattedCitation":"&lt;sup&gt;1&lt;/sup&gt;","plainTextFormattedCitation":"1","previouslyFormattedCitation":"&lt;sup&gt;1&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5328C7" w:rsidRPr="000F7936">
        <w:rPr>
          <w:rFonts w:ascii="Times New Roman" w:hAnsi="Times New Roman" w:cs="Times New Roman"/>
          <w:noProof/>
          <w:vertAlign w:val="superscript"/>
          <w:lang w:val="en-US"/>
        </w:rPr>
        <w:t>1</w:t>
      </w:r>
      <w:r w:rsidR="005328C7" w:rsidRPr="000F7936">
        <w:rPr>
          <w:rFonts w:ascii="Times New Roman" w:hAnsi="Times New Roman" w:cs="Times New Roman"/>
          <w:lang w:val="en-US"/>
        </w:rPr>
        <w:fldChar w:fldCharType="end"/>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D65946">
        <w:rPr>
          <w:rFonts w:ascii="Times New Roman" w:hAnsi="Times New Roman" w:cs="Times New Roman"/>
          <w:lang w:val="en-US"/>
        </w:rPr>
        <w:t>Biological age of the brain,</w:t>
      </w:r>
      <w:r w:rsidR="00532FEE">
        <w:rPr>
          <w:rFonts w:ascii="Times New Roman" w:hAnsi="Times New Roman" w:cs="Times New Roman"/>
          <w:lang w:val="en-US"/>
        </w:rPr>
        <w:t xml:space="preserve"> i.e., </w:t>
      </w:r>
      <w:r w:rsidR="00532FEE" w:rsidRPr="00532FEE">
        <w:rPr>
          <w:rFonts w:ascii="Times New Roman" w:hAnsi="Times New Roman" w:cs="Times New Roman"/>
          <w:i/>
          <w:lang w:val="en-US"/>
        </w:rPr>
        <w:t>brain age</w:t>
      </w:r>
      <w:r w:rsidR="00532FEE">
        <w:rPr>
          <w:rFonts w:ascii="Times New Roman" w:hAnsi="Times New Roman" w:cs="Times New Roman"/>
          <w:lang w:val="en-US"/>
        </w:rPr>
        <w:t>,</w:t>
      </w:r>
      <w:r w:rsidR="00D65946">
        <w:rPr>
          <w:rFonts w:ascii="Times New Roman" w:hAnsi="Times New Roman" w:cs="Times New Roman"/>
          <w:lang w:val="en-US"/>
        </w:rPr>
        <w:t xml:space="preserve"> </w:t>
      </w:r>
      <w:proofErr w:type="gramStart"/>
      <w:r w:rsidR="00301EC6">
        <w:rPr>
          <w:rFonts w:ascii="Times New Roman" w:hAnsi="Times New Roman" w:cs="Times New Roman"/>
          <w:lang w:val="en-US"/>
        </w:rPr>
        <w:t>is</w:t>
      </w:r>
      <w:r w:rsidR="000004F0" w:rsidRPr="000F7936">
        <w:rPr>
          <w:rFonts w:ascii="Times New Roman" w:hAnsi="Times New Roman" w:cs="Times New Roman"/>
          <w:lang w:val="en-US"/>
        </w:rPr>
        <w:t xml:space="preserve"> modeled</w:t>
      </w:r>
      <w:proofErr w:type="gramEnd"/>
      <w:r w:rsidR="000004F0" w:rsidRPr="000F7936">
        <w:rPr>
          <w:rFonts w:ascii="Times New Roman" w:hAnsi="Times New Roman" w:cs="Times New Roman"/>
          <w:lang w:val="en-US"/>
        </w:rPr>
        <w:t xml:space="preserve"> via machine learning algorithms by predicting a person’s chronological age from their neuroimaging data.</w:t>
      </w:r>
      <w:r w:rsidR="00301EC6">
        <w:rPr>
          <w:rFonts w:ascii="Times New Roman" w:hAnsi="Times New Roman" w:cs="Times New Roman"/>
          <w:lang w:val="en-US"/>
        </w:rPr>
        <w:t xml:space="preserve"> </w:t>
      </w:r>
      <w:r w:rsidR="00D65946">
        <w:rPr>
          <w:rFonts w:ascii="Times New Roman" w:hAnsi="Times New Roman" w:cs="Times New Roman"/>
          <w:lang w:val="en-US"/>
        </w:rPr>
        <w:t>A</w:t>
      </w:r>
      <w:r w:rsidR="00F530E3" w:rsidRPr="000F7936">
        <w:rPr>
          <w:rFonts w:ascii="Times New Roman" w:hAnsi="Times New Roman" w:cs="Times New Roman"/>
          <w:lang w:val="en-US"/>
        </w:rPr>
        <w:t xml:space="preserve"> positive deviation of brain age from chronological age </w:t>
      </w:r>
      <w:r w:rsidR="00D65946">
        <w:rPr>
          <w:rFonts w:ascii="Times New Roman" w:hAnsi="Times New Roman" w:cs="Times New Roman"/>
          <w:lang w:val="en-US"/>
        </w:rPr>
        <w:t xml:space="preserve">indicates an advanced brain age </w:t>
      </w:r>
      <w:r w:rsidR="00F530E3" w:rsidRPr="000F7936">
        <w:rPr>
          <w:rFonts w:ascii="Times New Roman" w:hAnsi="Times New Roman" w:cs="Times New Roman"/>
          <w:lang w:val="en-US"/>
        </w:rPr>
        <w:t>(</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 xml:space="preserve">associated with presence, or future development of </w:t>
      </w:r>
      <w:r w:rsidR="00870EF8">
        <w:rPr>
          <w:rFonts w:ascii="Times New Roman" w:hAnsi="Times New Roman" w:cs="Times New Roman"/>
          <w:lang w:val="en-US"/>
        </w:rPr>
        <w:t>cognitive impairment</w:t>
      </w:r>
      <w:r w:rsidR="000004F0">
        <w:rPr>
          <w:rFonts w:ascii="Times New Roman" w:hAnsi="Times New Roman" w:cs="Times New Roman"/>
          <w:lang w:val="en-US"/>
        </w:rPr>
        <w:t xml:space="preserve"> due to neurodegeneration</w:t>
      </w:r>
      <w:r w:rsidR="005328C7" w:rsidRPr="000F7936">
        <w:rPr>
          <w:rFonts w:ascii="Times New Roman" w:hAnsi="Times New Roman" w:cs="Times New Roman"/>
          <w:lang w:val="en-US"/>
        </w:rPr>
        <w:fldChar w:fldCharType="begin" w:fldLock="1"/>
      </w:r>
      <w:r w:rsidR="00D63D09">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2–6&lt;/sup&gt;","plainTextFormattedCitation":"2–6","previouslyFormattedCitation":"&lt;sup&gt;2–6&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870EF8" w:rsidRPr="00870EF8">
        <w:rPr>
          <w:rFonts w:ascii="Times New Roman" w:hAnsi="Times New Roman" w:cs="Times New Roman"/>
          <w:noProof/>
          <w:vertAlign w:val="superscript"/>
          <w:lang w:val="en-US"/>
        </w:rPr>
        <w:t>2–6</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p>
    <w:p w14:paraId="4EC6F6C2" w14:textId="7B9BD882" w:rsidR="00C65248" w:rsidRPr="000F7936" w:rsidRDefault="006E1F73" w:rsidP="00D65946">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w:t>
      </w:r>
      <w:proofErr w:type="gramStart"/>
      <w:r w:rsidR="00D65946">
        <w:rPr>
          <w:rFonts w:ascii="Times New Roman" w:hAnsi="Times New Roman" w:cs="Times New Roman"/>
          <w:lang w:val="en-US"/>
        </w:rPr>
        <w:t>can be visualized</w:t>
      </w:r>
      <w:proofErr w:type="gramEnd"/>
      <w:r w:rsidR="00D65946">
        <w:rPr>
          <w:rFonts w:ascii="Times New Roman" w:hAnsi="Times New Roman" w:cs="Times New Roman"/>
          <w:lang w:val="en-US"/>
        </w:rPr>
        <w:t xml:space="preserve">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7,8&lt;/sup&gt;","plainTextFormattedCitation":"7,8","previouslyFormattedCitation":"&lt;sup&gt;7,8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7,8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sidR="005A67A5">
        <w:rPr>
          <w:rFonts w:ascii="Times New Roman" w:hAnsi="Times New Roman" w:cs="Times New Roman"/>
          <w:lang w:val="en-US"/>
        </w:rPr>
        <w:t xml:space="preserve"> </w:t>
      </w:r>
      <w:r w:rsidR="000004F0">
        <w:rPr>
          <w:rFonts w:ascii="Times New Roman" w:hAnsi="Times New Roman" w:cs="Times New Roman"/>
          <w:lang w:val="en-US"/>
        </w:rPr>
        <w:t xml:space="preserve">Yet,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w:t>
      </w:r>
      <w:proofErr w:type="gramStart"/>
      <w:r w:rsidR="005A67A5">
        <w:rPr>
          <w:rFonts w:ascii="Times New Roman" w:hAnsi="Times New Roman" w:cs="Times New Roman"/>
          <w:lang w:val="en-US"/>
        </w:rPr>
        <w:t>is typically achieved</w:t>
      </w:r>
      <w:proofErr w:type="gramEnd"/>
      <w:r w:rsidR="005A67A5">
        <w:rPr>
          <w:rFonts w:ascii="Times New Roman" w:hAnsi="Times New Roman" w:cs="Times New Roman"/>
          <w:lang w:val="en-US"/>
        </w:rPr>
        <w:t xml:space="preserve">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5A67A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5A67A5" w:rsidRPr="000F7936">
        <w:rPr>
          <w:rFonts w:ascii="Times New Roman" w:hAnsi="Times New Roman" w:cs="Times New Roman"/>
          <w:noProof/>
          <w:vertAlign w:val="superscript"/>
          <w:lang w:val="en-US"/>
        </w:rPr>
        <w:t>4</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 xml:space="preserve">. However, pre-processing of FDG-PET data </w:t>
      </w:r>
      <w:proofErr w:type="gramStart"/>
      <w:r w:rsidR="00D65946">
        <w:rPr>
          <w:rFonts w:ascii="Times New Roman" w:hAnsi="Times New Roman" w:cs="Times New Roman"/>
          <w:lang w:val="en-US"/>
        </w:rPr>
        <w:t>was done</w:t>
      </w:r>
      <w:proofErr w:type="gramEnd"/>
      <w:r w:rsidR="00D65946">
        <w:rPr>
          <w:rFonts w:ascii="Times New Roman" w:hAnsi="Times New Roman" w:cs="Times New Roman"/>
          <w:lang w:val="en-US"/>
        </w:rPr>
        <w:t xml:space="preserve"> using partial volume correction, thus, under consideration of information from MRI </w:t>
      </w:r>
      <w:r w:rsidR="00D65946">
        <w:rPr>
          <w:rFonts w:ascii="Times New Roman" w:hAnsi="Times New Roman" w:cs="Times New Roman"/>
          <w:lang w:val="en-US"/>
        </w:rPr>
        <w:lastRenderedPageBreak/>
        <w:t>and the question arose whether this reflected combined information from both modalities, rather than unimodal FDG-PET superiority</w:t>
      </w:r>
      <w:r w:rsidR="005A67A5" w:rsidRPr="000F7936">
        <w:rPr>
          <w:rFonts w:ascii="Times New Roman" w:hAnsi="Times New Roman" w:cs="Times New Roman"/>
          <w:lang w:val="en-US"/>
        </w:rPr>
        <w:t xml:space="preserve">.  </w:t>
      </w:r>
      <w:r w:rsidR="00D65946">
        <w:rPr>
          <w:rFonts w:ascii="Times New Roman" w:hAnsi="Times New Roman" w:cs="Times New Roman"/>
          <w:lang w:val="en-US"/>
        </w:rPr>
        <w:t>Additionally, authors of the study</w:t>
      </w:r>
      <w:r w:rsidR="000004F0">
        <w:rPr>
          <w:rFonts w:ascii="Times New Roman" w:hAnsi="Times New Roman" w:cs="Times New Roman"/>
          <w:lang w:val="en-US"/>
        </w:rPr>
        <w:t xml:space="preserve"> showed that</w:t>
      </w:r>
      <w:r w:rsidR="00D63D09">
        <w:rPr>
          <w:rFonts w:ascii="Times New Roman" w:hAnsi="Times New Roman" w:cs="Times New Roman"/>
          <w:lang w:val="en-US"/>
        </w:rPr>
        <w:t>, in a heterogeneous sample of cognitively impaired individuals,</w:t>
      </w:r>
      <w:r w:rsidR="000004F0">
        <w:rPr>
          <w:rFonts w:ascii="Times New Roman" w:hAnsi="Times New Roman" w:cs="Times New Roman"/>
          <w:lang w:val="en-US"/>
        </w:rPr>
        <w:t xml:space="preserve"> both FDG-PET- and MRI-derived </w:t>
      </w:r>
      <w:r w:rsidR="006A6AC5">
        <w:rPr>
          <w:rFonts w:ascii="Times New Roman" w:hAnsi="Times New Roman" w:cs="Times New Roman"/>
          <w:lang w:val="en-US"/>
        </w:rPr>
        <w:t>BAG</w:t>
      </w:r>
      <w:r w:rsidR="000004F0">
        <w:rPr>
          <w:rFonts w:ascii="Times New Roman" w:hAnsi="Times New Roman" w:cs="Times New Roman"/>
          <w:lang w:val="en-US"/>
        </w:rPr>
        <w:t xml:space="preserve"> are associated with </w:t>
      </w:r>
      <w:r w:rsidR="00D63D09">
        <w:rPr>
          <w:rFonts w:ascii="Times New Roman" w:hAnsi="Times New Roman" w:cs="Times New Roman"/>
          <w:lang w:val="en-US"/>
        </w:rPr>
        <w:t xml:space="preserve">cognitive performance, future cognitive decline (also in cognitively unimpaired individuals), and Alzheimer’s disease biomarkers, such as amyloid and tau pathology. </w:t>
      </w:r>
      <w:r w:rsidR="00A41D54">
        <w:rPr>
          <w:rFonts w:ascii="Times New Roman" w:hAnsi="Times New Roman" w:cs="Times New Roman"/>
          <w:lang w:val="en-US"/>
        </w:rPr>
        <w:t xml:space="preserve">Finally, regions important for the prediction of brain age differed between FDG-PET and MRI. 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commentRangeStart w:id="3"/>
      <w:commentRangeStart w:id="4"/>
      <w:r w:rsidR="00C65248" w:rsidRPr="000F7936">
        <w:rPr>
          <w:rFonts w:ascii="Times New Roman" w:hAnsi="Times New Roman" w:cs="Times New Roman"/>
          <w:lang w:val="en-US"/>
        </w:rPr>
        <w:t xml:space="preserve">no </w:t>
      </w:r>
      <w:r w:rsidR="00C65248">
        <w:rPr>
          <w:rFonts w:ascii="Times New Roman" w:hAnsi="Times New Roman" w:cs="Times New Roman"/>
          <w:lang w:val="en-US"/>
        </w:rPr>
        <w:t>threshold</w:t>
      </w:r>
      <w:r w:rsidR="00C65248" w:rsidRPr="000F7936">
        <w:rPr>
          <w:rFonts w:ascii="Times New Roman" w:hAnsi="Times New Roman" w:cs="Times New Roman"/>
          <w:lang w:val="en-US"/>
        </w:rPr>
        <w:t xml:space="preserve"> of </w:t>
      </w:r>
      <w:r w:rsidR="006A6AC5">
        <w:rPr>
          <w:rFonts w:ascii="Times New Roman" w:hAnsi="Times New Roman" w:cs="Times New Roman"/>
          <w:lang w:val="en-US"/>
        </w:rPr>
        <w:t>BAG</w:t>
      </w:r>
      <w:r w:rsidR="00C65248" w:rsidRPr="000F7936">
        <w:rPr>
          <w:rFonts w:ascii="Times New Roman" w:hAnsi="Times New Roman" w:cs="Times New Roman"/>
          <w:lang w:val="en-US"/>
        </w:rPr>
        <w:t xml:space="preserve"> </w:t>
      </w:r>
      <w:commentRangeEnd w:id="3"/>
      <w:r w:rsidR="00C65248">
        <w:rPr>
          <w:rStyle w:val="Kommentarzeichen"/>
        </w:rPr>
        <w:commentReference w:id="3"/>
      </w:r>
      <w:commentRangeEnd w:id="4"/>
      <w:r w:rsidR="00C65248">
        <w:rPr>
          <w:rStyle w:val="Kommentarzeichen"/>
        </w:rPr>
        <w:commentReference w:id="4"/>
      </w:r>
      <w:r w:rsidR="00C65248" w:rsidRPr="000F7936">
        <w:rPr>
          <w:rFonts w:ascii="Times New Roman" w:hAnsi="Times New Roman" w:cs="Times New Roman"/>
          <w:lang w:val="en-US"/>
        </w:rPr>
        <w:t xml:space="preserve">for elevated risk of cognitive decline </w:t>
      </w:r>
      <w:proofErr w:type="gramStart"/>
      <w:r w:rsidR="00C65248" w:rsidRPr="000F7936">
        <w:rPr>
          <w:rFonts w:ascii="Times New Roman" w:hAnsi="Times New Roman" w:cs="Times New Roman"/>
          <w:lang w:val="en-US"/>
        </w:rPr>
        <w:t>has yet been published</w:t>
      </w:r>
      <w:proofErr w:type="gramEnd"/>
      <w:r w:rsidR="00C65248" w:rsidRPr="000F7936">
        <w:rPr>
          <w:rFonts w:ascii="Times New Roman" w:hAnsi="Times New Roman" w:cs="Times New Roman"/>
          <w:lang w:val="en-US"/>
        </w:rPr>
        <w:t>.</w:t>
      </w:r>
      <w:r w:rsidR="00C65248">
        <w:rPr>
          <w:rFonts w:ascii="Times New Roman" w:hAnsi="Times New Roman" w:cs="Times New Roman"/>
          <w:lang w:val="en-US"/>
        </w:rPr>
        <w:t xml:space="preserve"> </w:t>
      </w:r>
      <w:r w:rsidR="00C65248" w:rsidRPr="0038676D">
        <w:rPr>
          <w:rFonts w:ascii="Times New Roman" w:hAnsi="Times New Roman" w:cs="Times New Roman"/>
          <w:highlight w:val="yellow"/>
          <w:lang w:val="en-US"/>
        </w:rPr>
        <w:t xml:space="preserve">Such a </w:t>
      </w:r>
      <w:r w:rsidR="00C65248">
        <w:rPr>
          <w:rFonts w:ascii="Times New Roman" w:hAnsi="Times New Roman" w:cs="Times New Roman"/>
          <w:highlight w:val="yellow"/>
          <w:lang w:val="en-US"/>
        </w:rPr>
        <w:t>threshold</w:t>
      </w:r>
      <w:r w:rsidR="00C65248" w:rsidRPr="0038676D">
        <w:rPr>
          <w:rFonts w:ascii="Times New Roman" w:hAnsi="Times New Roman" w:cs="Times New Roman"/>
          <w:highlight w:val="yellow"/>
          <w:lang w:val="en-US"/>
        </w:rPr>
        <w:t xml:space="preserve"> might differ depending on the presence of known risk factors</w:t>
      </w:r>
      <w:r w:rsidR="00C65248">
        <w:rPr>
          <w:rFonts w:ascii="Times New Roman" w:hAnsi="Times New Roman" w:cs="Times New Roman"/>
          <w:highlight w:val="yellow"/>
          <w:lang w:val="en-US"/>
        </w:rPr>
        <w:t xml:space="preserve"> for cognitive decline</w:t>
      </w:r>
      <w:r w:rsidR="00C65248" w:rsidRPr="0038676D">
        <w:rPr>
          <w:rFonts w:ascii="Times New Roman" w:hAnsi="Times New Roman" w:cs="Times New Roman"/>
          <w:highlight w:val="yellow"/>
          <w:lang w:val="en-US"/>
        </w:rPr>
        <w:t xml:space="preserve">. Eventually, a (potentially </w:t>
      </w:r>
      <w:r w:rsidR="00C65248">
        <w:rPr>
          <w:rFonts w:ascii="Times New Roman" w:hAnsi="Times New Roman" w:cs="Times New Roman"/>
          <w:highlight w:val="yellow"/>
          <w:lang w:val="en-US"/>
        </w:rPr>
        <w:t>risk-factor dependent) threshold</w:t>
      </w:r>
      <w:r w:rsidR="00C65248" w:rsidRPr="006A1493">
        <w:rPr>
          <w:rFonts w:ascii="Times New Roman" w:hAnsi="Times New Roman" w:cs="Times New Roman"/>
          <w:highlight w:val="yellow"/>
          <w:lang w:val="en-US"/>
        </w:rPr>
        <w:t xml:space="preserve"> of </w:t>
      </w:r>
      <w:r w:rsidR="006A6AC5">
        <w:rPr>
          <w:rFonts w:ascii="Times New Roman" w:hAnsi="Times New Roman" w:cs="Times New Roman"/>
          <w:highlight w:val="yellow"/>
          <w:lang w:val="en-US"/>
        </w:rPr>
        <w:t>BAG</w:t>
      </w:r>
      <w:r w:rsidR="00C65248" w:rsidRPr="006A1493">
        <w:rPr>
          <w:rFonts w:ascii="Times New Roman" w:hAnsi="Times New Roman" w:cs="Times New Roman"/>
          <w:highlight w:val="yellow"/>
          <w:lang w:val="en-US"/>
        </w:rPr>
        <w:t xml:space="preserve"> could aid clinicians in providing personalized prognoses of disease progression.</w:t>
      </w:r>
    </w:p>
    <w:p w14:paraId="1DB04BF5" w14:textId="3364CE55"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D65946">
        <w:rPr>
          <w:rFonts w:ascii="Times New Roman" w:eastAsia="Times New Roman" w:hAnsi="Times New Roman" w:cs="Times New Roman"/>
          <w:color w:val="000000"/>
          <w:lang w:val="en-US"/>
        </w:rPr>
        <w:t xml:space="preserve">aimed </w:t>
      </w:r>
      <w:proofErr w:type="gramStart"/>
      <w:r w:rsidR="00D65946">
        <w:rPr>
          <w:rFonts w:ascii="Times New Roman" w:eastAsia="Times New Roman" w:hAnsi="Times New Roman" w:cs="Times New Roman"/>
          <w:color w:val="000000"/>
          <w:lang w:val="en-US"/>
        </w:rPr>
        <w:t>to further investigate</w:t>
      </w:r>
      <w:proofErr w:type="gramEnd"/>
      <w:r w:rsidR="00D65946">
        <w:rPr>
          <w:rFonts w:ascii="Times New Roman" w:eastAsia="Times New Roman" w:hAnsi="Times New Roman" w:cs="Times New Roman"/>
          <w:color w:val="000000"/>
          <w:lang w:val="en-US"/>
        </w:rPr>
        <w:t xml:space="preserve"> the unimodal potential of FDG-PET and MRI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00D65946">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using a cohort of </w:t>
      </w:r>
      <w:r w:rsidR="00B5589A" w:rsidRPr="000F7936">
        <w:rPr>
          <w:rFonts w:ascii="Times New Roman" w:eastAsia="Times New Roman" w:hAnsi="Times New Roman" w:cs="Times New Roman"/>
          <w:color w:val="000000"/>
          <w:lang w:val="en-US"/>
        </w:rPr>
        <w:t>cognitively normal</w:t>
      </w:r>
      <w:r w:rsidRPr="000F7936">
        <w:rPr>
          <w:rFonts w:ascii="Times New Roman" w:eastAsia="Times New Roman" w:hAnsi="Times New Roman" w:cs="Times New Roman"/>
          <w:color w:val="000000"/>
          <w:lang w:val="en-US"/>
        </w:rPr>
        <w:t xml:space="preserve"> </w:t>
      </w:r>
      <w:r w:rsidR="00B5589A" w:rsidRPr="000F7936">
        <w:rPr>
          <w:rFonts w:ascii="Times New Roman" w:eastAsia="Times New Roman" w:hAnsi="Times New Roman" w:cs="Times New Roman"/>
          <w:color w:val="000000"/>
          <w:lang w:val="en-US"/>
        </w:rPr>
        <w:t>individuals</w:t>
      </w:r>
      <w:r w:rsidR="00301EC6">
        <w:rPr>
          <w:rFonts w:ascii="Times New Roman" w:eastAsia="Times New Roman" w:hAnsi="Times New Roman" w:cs="Times New Roman"/>
          <w:color w:val="000000"/>
          <w:lang w:val="en-US"/>
        </w:rPr>
        <w:t xml:space="preserve"> (CN)</w:t>
      </w:r>
      <w:r w:rsidR="00B5589A" w:rsidRPr="000F7936">
        <w:rPr>
          <w:rFonts w:ascii="Times New Roman" w:eastAsia="Times New Roman" w:hAnsi="Times New Roman" w:cs="Times New Roman"/>
          <w:color w:val="000000"/>
          <w:lang w:val="en-US"/>
        </w:rPr>
        <w:t xml:space="preserve">, </w:t>
      </w:r>
      <w:r w:rsidR="00BC0A67" w:rsidRPr="000F7936">
        <w:rPr>
          <w:rFonts w:ascii="Times New Roman" w:eastAsia="Times New Roman" w:hAnsi="Times New Roman" w:cs="Times New Roman"/>
          <w:color w:val="000000"/>
          <w:lang w:val="en-US"/>
        </w:rPr>
        <w:t>and patients</w:t>
      </w:r>
      <w:r w:rsidR="00301EC6">
        <w:rPr>
          <w:rFonts w:ascii="Times New Roman" w:eastAsia="Times New Roman" w:hAnsi="Times New Roman" w:cs="Times New Roman"/>
          <w:color w:val="000000"/>
          <w:lang w:val="en-US"/>
        </w:rPr>
        <w:t xml:space="preserve"> with mild cognitive impairment (MCI)</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 compare</w:t>
      </w:r>
      <w:r w:rsidR="00046C41" w:rsidRPr="000F7936">
        <w:rPr>
          <w:rFonts w:ascii="Times New Roman" w:eastAsia="Times New Roman" w:hAnsi="Times New Roman" w:cs="Times New Roman"/>
          <w:color w:val="000000"/>
          <w:lang w:val="en-US"/>
        </w:rPr>
        <w:t>d</w:t>
      </w:r>
      <w:r w:rsidRPr="000F7936">
        <w:rPr>
          <w:rFonts w:ascii="Times New Roman" w:eastAsia="Times New Roman" w:hAnsi="Times New Roman" w:cs="Times New Roman"/>
          <w:color w:val="000000"/>
          <w:lang w:val="en-US"/>
        </w:rPr>
        <w:t xml:space="preserve"> the </w:t>
      </w:r>
      <w:r w:rsidR="00377C59">
        <w:rPr>
          <w:rFonts w:ascii="Times New Roman" w:eastAsia="Times New Roman" w:hAnsi="Times New Roman" w:cs="Times New Roman"/>
          <w:color w:val="000000"/>
          <w:lang w:val="en-US"/>
        </w:rPr>
        <w:t>accuracy</w:t>
      </w:r>
      <w:r w:rsidRPr="000F7936">
        <w:rPr>
          <w:rFonts w:ascii="Times New Roman" w:eastAsia="Times New Roman" w:hAnsi="Times New Roman" w:cs="Times New Roman"/>
          <w:color w:val="000000"/>
          <w:lang w:val="en-US"/>
        </w:rPr>
        <w:t xml:space="preserve"> of </w:t>
      </w:r>
      <w:r w:rsidR="00301EC6">
        <w:rPr>
          <w:rFonts w:ascii="Times New Roman" w:eastAsia="Times New Roman" w:hAnsi="Times New Roman" w:cs="Times New Roman"/>
          <w:color w:val="000000"/>
          <w:lang w:val="en-US"/>
        </w:rPr>
        <w:t>BPA</w:t>
      </w:r>
      <w:r w:rsidRPr="000F7936">
        <w:rPr>
          <w:rFonts w:ascii="Times New Roman" w:eastAsia="Times New Roman" w:hAnsi="Times New Roman" w:cs="Times New Roman"/>
          <w:color w:val="000000"/>
          <w:lang w:val="en-US"/>
        </w:rPr>
        <w:t xml:space="preserve"> using FDG-PET or MRI in CN, </w:t>
      </w:r>
      <w:r w:rsidR="00301EC6">
        <w:rPr>
          <w:rFonts w:ascii="Times New Roman" w:eastAsia="Times New Roman" w:hAnsi="Times New Roman" w:cs="Times New Roman"/>
          <w:color w:val="000000"/>
          <w:lang w:val="en-US"/>
        </w:rPr>
        <w:t xml:space="preserve">with chronological age serving as ground truth. Then,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pathology in CN and </w:t>
      </w:r>
      <w:r w:rsidR="00301EC6">
        <w:rPr>
          <w:rFonts w:ascii="Times New Roman" w:eastAsia="Times New Roman" w:hAnsi="Times New Roman" w:cs="Times New Roman"/>
          <w:color w:val="000000"/>
          <w:lang w:val="en-US"/>
        </w:rPr>
        <w:t xml:space="preserve">MCI. </w:t>
      </w:r>
      <w:r w:rsidR="00046C41" w:rsidRPr="000F7936">
        <w:rPr>
          <w:rFonts w:ascii="Times New Roman" w:eastAsia="Times New Roman" w:hAnsi="Times New Roman" w:cs="Times New Roman"/>
          <w:color w:val="000000"/>
          <w:lang w:val="en-US"/>
        </w:rPr>
        <w:t xml:space="preserve">Finally, we applied </w:t>
      </w:r>
      <w:proofErr w:type="gramStart"/>
      <w:r w:rsidR="00046C41" w:rsidRPr="000F7936">
        <w:rPr>
          <w:rFonts w:ascii="Times New Roman" w:eastAsia="Times New Roman" w:hAnsi="Times New Roman" w:cs="Times New Roman"/>
          <w:color w:val="000000"/>
          <w:lang w:val="en-US"/>
        </w:rPr>
        <w:t>machine learning</w:t>
      </w:r>
      <w:proofErr w:type="gramEnd"/>
      <w:r w:rsidR="00046C41" w:rsidRPr="000F7936">
        <w:rPr>
          <w:rFonts w:ascii="Times New Roman" w:eastAsia="Times New Roman" w:hAnsi="Times New Roman" w:cs="Times New Roman"/>
          <w:color w:val="000000"/>
          <w:lang w:val="en-US"/>
        </w:rPr>
        <w:t xml:space="preserve"> classification to predict cognitive decline</w:t>
      </w:r>
      <w:r w:rsidR="00F9099D" w:rsidRPr="000F7936">
        <w:rPr>
          <w:rFonts w:ascii="Times New Roman" w:eastAsia="Times New Roman" w:hAnsi="Times New Roman" w:cs="Times New Roman"/>
          <w:color w:val="000000"/>
          <w:lang w:val="en-US"/>
        </w:rPr>
        <w:t xml:space="preserve"> (CD)</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046C41" w:rsidRPr="000F7936">
        <w:rPr>
          <w:rFonts w:ascii="Times New Roman" w:eastAsia="Times New Roman" w:hAnsi="Times New Roman" w:cs="Times New Roman"/>
          <w:color w:val="000000"/>
          <w:lang w:val="en-US"/>
        </w:rPr>
        <w:t xml:space="preserve"> and </w:t>
      </w:r>
      <w:commentRangeStart w:id="5"/>
      <w:r w:rsidR="00046C41" w:rsidRPr="000F7936">
        <w:rPr>
          <w:rFonts w:ascii="Times New Roman" w:eastAsia="Times New Roman" w:hAnsi="Times New Roman" w:cs="Times New Roman"/>
          <w:color w:val="000000"/>
          <w:lang w:val="en-US"/>
        </w:rPr>
        <w:t xml:space="preserve">known risk factors </w:t>
      </w:r>
      <w:commentRangeEnd w:id="5"/>
      <w:r w:rsidR="008F698F">
        <w:rPr>
          <w:rStyle w:val="Kommentarzeichen"/>
        </w:rPr>
        <w:commentReference w:id="5"/>
      </w:r>
      <w:r w:rsidRPr="000F7936">
        <w:rPr>
          <w:rFonts w:ascii="Times New Roman" w:eastAsia="Times New Roman" w:hAnsi="Times New Roman" w:cs="Times New Roman"/>
          <w:color w:val="000000"/>
          <w:lang w:val="en-US"/>
        </w:rPr>
        <w:t>in CN and MCI</w:t>
      </w:r>
      <w:r w:rsidR="00C92E48" w:rsidRPr="000F7936">
        <w:rPr>
          <w:rFonts w:ascii="Times New Roman" w:eastAsia="Times New Roman" w:hAnsi="Times New Roman" w:cs="Times New Roman"/>
          <w:color w:val="000000"/>
          <w:lang w:val="en-US"/>
        </w:rPr>
        <w:t xml:space="preserve">, and subsequently calculated a </w:t>
      </w:r>
      <w:r w:rsidR="00C65248">
        <w:rPr>
          <w:rFonts w:ascii="Times New Roman" w:eastAsia="Times New Roman" w:hAnsi="Times New Roman" w:cs="Times New Roman"/>
          <w:color w:val="000000"/>
          <w:lang w:val="en-US"/>
        </w:rPr>
        <w:t>threshold</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 elevated risk of cognitive decline</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erReference w:type="default" r:id="rId11"/>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proofErr w:type="gramStart"/>
      <w:r>
        <w:rPr>
          <w:rFonts w:ascii="Times New Roman" w:eastAsia="Times New Roman" w:hAnsi="Times New Roman" w:cs="Times New Roman"/>
          <w:b/>
          <w:bCs/>
          <w:color w:val="000000"/>
          <w:lang w:val="en-US"/>
        </w:rPr>
        <w:t>2</w:t>
      </w:r>
      <w:proofErr w:type="gramEnd"/>
      <w:r>
        <w:rPr>
          <w:rFonts w:ascii="Times New Roman" w:eastAsia="Times New Roman" w:hAnsi="Times New Roman" w:cs="Times New Roman"/>
          <w:b/>
          <w:bCs/>
          <w:color w:val="000000"/>
          <w:lang w:val="en-US"/>
        </w:rPr>
        <w:t xml:space="preserve">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2E64AF5B" w14:textId="4C2B3688" w:rsidR="00880C25" w:rsidRPr="00171F62" w:rsidRDefault="00880C25" w:rsidP="00880C25">
      <w:pPr>
        <w:spacing w:after="0" w:line="480" w:lineRule="auto"/>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Baseline T1-weighted MRI and FDG-PET scans of 3</w:t>
      </w:r>
      <w:r w:rsidR="009B775C">
        <w:rPr>
          <w:rFonts w:ascii="Times New Roman" w:eastAsia="Times New Roman" w:hAnsi="Times New Roman" w:cs="Times New Roman"/>
          <w:color w:val="000000"/>
          <w:lang w:val="en-US"/>
        </w:rPr>
        <w:t>7</w:t>
      </w:r>
      <w:r w:rsidR="00854456">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 CN and 5</w:t>
      </w:r>
      <w:r w:rsidR="00854456">
        <w:rPr>
          <w:rFonts w:ascii="Times New Roman" w:eastAsia="Times New Roman" w:hAnsi="Times New Roman" w:cs="Times New Roman"/>
          <w:color w:val="000000"/>
          <w:lang w:val="en-US"/>
        </w:rPr>
        <w:t>96</w:t>
      </w:r>
      <w:r w:rsidRPr="000F7936">
        <w:rPr>
          <w:rFonts w:ascii="Times New Roman" w:eastAsia="Times New Roman" w:hAnsi="Times New Roman" w:cs="Times New Roman"/>
          <w:color w:val="000000"/>
          <w:lang w:val="en-US"/>
        </w:rPr>
        <w:t xml:space="preserve"> individuals with MCI used in the preparation of this article were obtained from the Alzheimer's </w:t>
      </w:r>
      <w:proofErr w:type="gramStart"/>
      <w:r w:rsidRPr="000F7936">
        <w:rPr>
          <w:rFonts w:ascii="Times New Roman" w:eastAsia="Times New Roman" w:hAnsi="Times New Roman" w:cs="Times New Roman"/>
          <w:color w:val="000000"/>
          <w:lang w:val="en-US"/>
        </w:rPr>
        <w:t>Disease</w:t>
      </w:r>
      <w:proofErr w:type="gramEnd"/>
      <w:r w:rsidRPr="000F7936">
        <w:rPr>
          <w:rFonts w:ascii="Times New Roman" w:eastAsia="Times New Roman" w:hAnsi="Times New Roman" w:cs="Times New Roman"/>
          <w:color w:val="000000"/>
          <w:lang w:val="en-US"/>
        </w:rPr>
        <w:t xml:space="preserve"> Neuroimaging Initiative (ADNI) database (</w:t>
      </w:r>
      <w:hyperlink r:id="rId12"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w:t>
      </w:r>
      <w:proofErr w:type="gramStart"/>
      <w:r w:rsidRPr="000F7936">
        <w:rPr>
          <w:rFonts w:ascii="Times New Roman" w:eastAsia="Times New Roman" w:hAnsi="Times New Roman" w:cs="Times New Roman"/>
          <w:color w:val="000000"/>
          <w:lang w:val="en-US"/>
        </w:rPr>
        <w:t>can be combined</w:t>
      </w:r>
      <w:proofErr w:type="gramEnd"/>
      <w:r w:rsidRPr="000F7936">
        <w:rPr>
          <w:rFonts w:ascii="Times New Roman" w:eastAsia="Times New Roman" w:hAnsi="Times New Roman" w:cs="Times New Roman"/>
          <w:color w:val="000000"/>
          <w:lang w:val="en-US"/>
        </w:rPr>
        <w:t xml:space="preserve">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w:t>
      </w:r>
      <w:r w:rsidR="0015467F" w:rsidRPr="000F7936">
        <w:rPr>
          <w:rFonts w:ascii="Times New Roman" w:hAnsi="Times New Roman" w:cs="Times New Roman"/>
          <w:color w:val="222222"/>
          <w:shd w:val="clear" w:color="auto" w:fill="FFFFFF"/>
          <w:lang w:val="en-US"/>
        </w:rPr>
        <w:t>Scans from the ADNI</w:t>
      </w:r>
      <w:r w:rsidR="0015467F">
        <w:rPr>
          <w:rFonts w:ascii="Times New Roman" w:hAnsi="Times New Roman" w:cs="Times New Roman"/>
          <w:color w:val="222222"/>
          <w:shd w:val="clear" w:color="auto" w:fill="FFFFFF"/>
          <w:lang w:val="en-US"/>
        </w:rPr>
        <w:t xml:space="preserve"> database</w:t>
      </w:r>
      <w:r w:rsidR="0015467F" w:rsidRPr="000F7936">
        <w:rPr>
          <w:rFonts w:ascii="Times New Roman" w:hAnsi="Times New Roman" w:cs="Times New Roman"/>
          <w:color w:val="222222"/>
          <w:shd w:val="clear" w:color="auto" w:fill="FFFFFF"/>
          <w:lang w:val="en-US"/>
        </w:rPr>
        <w:t xml:space="preserve"> were selected such that MRI </w:t>
      </w:r>
      <w:r w:rsidR="0015467F">
        <w:rPr>
          <w:rFonts w:ascii="Times New Roman" w:hAnsi="Times New Roman" w:cs="Times New Roman"/>
          <w:color w:val="222222"/>
          <w:shd w:val="clear" w:color="auto" w:fill="FFFFFF"/>
          <w:lang w:val="en-US"/>
        </w:rPr>
        <w:t xml:space="preserve">and FDG-PET </w:t>
      </w:r>
      <w:r w:rsidR="0015467F" w:rsidRPr="000F7936">
        <w:rPr>
          <w:rFonts w:ascii="Times New Roman" w:hAnsi="Times New Roman" w:cs="Times New Roman"/>
          <w:color w:val="222222"/>
          <w:shd w:val="clear" w:color="auto" w:fill="FFFFFF"/>
          <w:lang w:val="en-US"/>
        </w:rPr>
        <w:t xml:space="preserve">scans from the </w:t>
      </w:r>
      <w:r w:rsidR="0015467F" w:rsidRPr="000F7936">
        <w:rPr>
          <w:rFonts w:ascii="Times New Roman" w:hAnsi="Times New Roman" w:cs="Times New Roman"/>
          <w:color w:val="222222"/>
          <w:shd w:val="clear" w:color="auto" w:fill="FFFFFF"/>
          <w:lang w:val="en-US"/>
        </w:rPr>
        <w:lastRenderedPageBreak/>
        <w:t>same individual were not more than one year apart</w:t>
      </w:r>
      <w:r w:rsidR="0015467F">
        <w:rPr>
          <w:rFonts w:ascii="Times New Roman" w:hAnsi="Times New Roman" w:cs="Times New Roman"/>
          <w:color w:val="222222"/>
          <w:shd w:val="clear" w:color="auto" w:fill="FFFFFF"/>
          <w:lang w:val="en-US"/>
        </w:rPr>
        <w:t xml:space="preserve"> </w:t>
      </w:r>
      <w:commentRangeStart w:id="6"/>
      <w:r w:rsidR="0015467F">
        <w:rPr>
          <w:rFonts w:ascii="Times New Roman" w:hAnsi="Times New Roman" w:cs="Times New Roman"/>
          <w:color w:val="222222"/>
          <w:shd w:val="clear" w:color="auto" w:fill="FFFFFF"/>
          <w:lang w:val="en-US"/>
        </w:rPr>
        <w:t xml:space="preserve">(CN: </w:t>
      </w:r>
      <w:r w:rsidR="00995E73">
        <w:rPr>
          <w:rFonts w:ascii="Times New Roman" w:hAnsi="Times New Roman" w:cs="Times New Roman"/>
          <w:color w:val="222222"/>
          <w:shd w:val="clear" w:color="auto" w:fill="FFFFFF"/>
          <w:lang w:val="en-US"/>
        </w:rPr>
        <w:t>mean</w:t>
      </w:r>
      <w:r w:rsidR="00D44099">
        <w:rPr>
          <w:rFonts w:ascii="Times New Roman" w:hAnsi="Times New Roman" w:cs="Times New Roman"/>
          <w:color w:val="222222"/>
          <w:shd w:val="clear" w:color="auto" w:fill="FFFFFF"/>
          <w:lang w:val="en-US"/>
        </w:rPr>
        <w:t xml:space="preserve"> =</w:t>
      </w:r>
      <w:r w:rsidR="00995E73">
        <w:rPr>
          <w:rFonts w:ascii="Times New Roman" w:hAnsi="Times New Roman" w:cs="Times New Roman"/>
          <w:color w:val="222222"/>
          <w:shd w:val="clear" w:color="auto" w:fill="FFFFFF"/>
          <w:lang w:val="en-US"/>
        </w:rPr>
        <w:t xml:space="preserve"> </w:t>
      </w:r>
      <w:r w:rsidR="00D44099">
        <w:rPr>
          <w:rFonts w:ascii="Times New Roman" w:hAnsi="Times New Roman" w:cs="Times New Roman"/>
          <w:color w:val="222222"/>
          <w:shd w:val="clear" w:color="auto" w:fill="FFFFFF"/>
          <w:lang w:val="en-US"/>
        </w:rPr>
        <w:t>31</w:t>
      </w:r>
      <w:r w:rsidR="00995E73">
        <w:rPr>
          <w:rFonts w:ascii="Times New Roman" w:hAnsi="Times New Roman" w:cs="Times New Roman"/>
          <w:color w:val="222222"/>
          <w:shd w:val="clear" w:color="auto" w:fill="FFFFFF"/>
          <w:lang w:val="en-US"/>
        </w:rPr>
        <w:t xml:space="preserve"> days, SD = 28</w:t>
      </w:r>
      <w:r w:rsidR="0015467F">
        <w:rPr>
          <w:rFonts w:ascii="Times New Roman" w:hAnsi="Times New Roman" w:cs="Times New Roman"/>
          <w:color w:val="222222"/>
          <w:shd w:val="clear" w:color="auto" w:fill="FFFFFF"/>
          <w:lang w:val="en-US"/>
        </w:rPr>
        <w:t xml:space="preserve"> days</w:t>
      </w:r>
      <w:r w:rsidR="0015467F">
        <w:rPr>
          <w:rStyle w:val="Funotenzeichen"/>
          <w:rFonts w:ascii="Times New Roman" w:hAnsi="Times New Roman" w:cs="Times New Roman"/>
          <w:color w:val="222222"/>
          <w:shd w:val="clear" w:color="auto" w:fill="FFFFFF"/>
          <w:lang w:val="en-US"/>
        </w:rPr>
        <w:footnoteReference w:id="2"/>
      </w:r>
      <w:r w:rsidR="0015467F">
        <w:rPr>
          <w:rFonts w:ascii="Times New Roman" w:hAnsi="Times New Roman" w:cs="Times New Roman"/>
          <w:color w:val="222222"/>
          <w:shd w:val="clear" w:color="auto" w:fill="FFFFFF"/>
          <w:lang w:val="en-US"/>
        </w:rPr>
        <w:t>, 33</w:t>
      </w:r>
      <w:r w:rsidR="00995E73">
        <w:rPr>
          <w:rFonts w:ascii="Times New Roman" w:hAnsi="Times New Roman" w:cs="Times New Roman"/>
          <w:color w:val="222222"/>
          <w:shd w:val="clear" w:color="auto" w:fill="FFFFFF"/>
          <w:lang w:val="en-US"/>
        </w:rPr>
        <w:t>7</w:t>
      </w:r>
      <w:r w:rsidR="0015467F">
        <w:rPr>
          <w:rFonts w:ascii="Times New Roman" w:hAnsi="Times New Roman" w:cs="Times New Roman"/>
          <w:color w:val="222222"/>
          <w:shd w:val="clear" w:color="auto" w:fill="FFFFFF"/>
          <w:lang w:val="en-US"/>
        </w:rPr>
        <w:t xml:space="preserve"> of 3</w:t>
      </w:r>
      <w:r w:rsidR="00995E73">
        <w:rPr>
          <w:rFonts w:ascii="Times New Roman" w:hAnsi="Times New Roman" w:cs="Times New Roman"/>
          <w:color w:val="222222"/>
          <w:shd w:val="clear" w:color="auto" w:fill="FFFFFF"/>
          <w:lang w:val="en-US"/>
        </w:rPr>
        <w:t>7</w:t>
      </w:r>
      <w:r w:rsidR="00854456">
        <w:rPr>
          <w:rFonts w:ascii="Times New Roman" w:hAnsi="Times New Roman" w:cs="Times New Roman"/>
          <w:color w:val="222222"/>
          <w:shd w:val="clear" w:color="auto" w:fill="FFFFFF"/>
          <w:lang w:val="en-US"/>
        </w:rPr>
        <w:t>6</w:t>
      </w:r>
      <w:r w:rsidR="0015467F">
        <w:rPr>
          <w:rFonts w:ascii="Times New Roman" w:hAnsi="Times New Roman" w:cs="Times New Roman"/>
          <w:color w:val="222222"/>
          <w:shd w:val="clear" w:color="auto" w:fill="FFFFFF"/>
          <w:lang w:val="en-US"/>
        </w:rPr>
        <w:t xml:space="preserve"> FDG-PET scans acquired after day of MRI scan; MCI: </w:t>
      </w:r>
      <w:r w:rsidR="00995E73">
        <w:rPr>
          <w:rFonts w:ascii="Times New Roman" w:hAnsi="Times New Roman" w:cs="Times New Roman"/>
          <w:color w:val="222222"/>
          <w:shd w:val="clear" w:color="auto" w:fill="FFFFFF"/>
          <w:lang w:val="en-US"/>
        </w:rPr>
        <w:t>mean</w:t>
      </w:r>
      <w:r w:rsidR="0015467F">
        <w:rPr>
          <w:rFonts w:ascii="Times New Roman" w:hAnsi="Times New Roman" w:cs="Times New Roman"/>
          <w:color w:val="222222"/>
          <w:shd w:val="clear" w:color="auto" w:fill="FFFFFF"/>
          <w:lang w:val="en-US"/>
        </w:rPr>
        <w:t xml:space="preserve"> = 29 days, SD = 2</w:t>
      </w:r>
      <w:r w:rsidR="00D44099">
        <w:rPr>
          <w:rFonts w:ascii="Times New Roman" w:hAnsi="Times New Roman" w:cs="Times New Roman"/>
          <w:color w:val="222222"/>
          <w:shd w:val="clear" w:color="auto" w:fill="FFFFFF"/>
          <w:lang w:val="en-US"/>
        </w:rPr>
        <w:t>5</w:t>
      </w:r>
      <w:r w:rsidR="0015467F">
        <w:rPr>
          <w:rFonts w:ascii="Times New Roman" w:hAnsi="Times New Roman" w:cs="Times New Roman"/>
          <w:color w:val="222222"/>
          <w:shd w:val="clear" w:color="auto" w:fill="FFFFFF"/>
          <w:lang w:val="en-US"/>
        </w:rPr>
        <w:t xml:space="preserve"> days, </w:t>
      </w:r>
      <w:r w:rsidR="00D44099">
        <w:rPr>
          <w:rFonts w:ascii="Times New Roman" w:hAnsi="Times New Roman" w:cs="Times New Roman"/>
          <w:color w:val="222222"/>
          <w:shd w:val="clear" w:color="auto" w:fill="FFFFFF"/>
          <w:lang w:val="en-US"/>
        </w:rPr>
        <w:t>531</w:t>
      </w:r>
      <w:r w:rsidR="0015467F">
        <w:rPr>
          <w:rFonts w:ascii="Times New Roman" w:hAnsi="Times New Roman" w:cs="Times New Roman"/>
          <w:color w:val="222222"/>
          <w:shd w:val="clear" w:color="auto" w:fill="FFFFFF"/>
          <w:lang w:val="en-US"/>
        </w:rPr>
        <w:t xml:space="preserve"> of 5</w:t>
      </w:r>
      <w:r w:rsidR="00854456">
        <w:rPr>
          <w:rFonts w:ascii="Times New Roman" w:hAnsi="Times New Roman" w:cs="Times New Roman"/>
          <w:color w:val="222222"/>
          <w:shd w:val="clear" w:color="auto" w:fill="FFFFFF"/>
          <w:lang w:val="en-US"/>
        </w:rPr>
        <w:t>96</w:t>
      </w:r>
      <w:r w:rsidR="0015467F">
        <w:rPr>
          <w:rFonts w:ascii="Times New Roman" w:hAnsi="Times New Roman" w:cs="Times New Roman"/>
          <w:color w:val="222222"/>
          <w:shd w:val="clear" w:color="auto" w:fill="FFFFFF"/>
          <w:lang w:val="en-US"/>
        </w:rPr>
        <w:t xml:space="preserve"> FDG-PET scans acquired after day of MRI scan)</w:t>
      </w:r>
      <w:r w:rsidR="0015467F" w:rsidRPr="000F7936">
        <w:rPr>
          <w:rFonts w:ascii="Times New Roman" w:hAnsi="Times New Roman" w:cs="Times New Roman"/>
          <w:color w:val="222222"/>
          <w:shd w:val="clear" w:color="auto" w:fill="FFFFFF"/>
          <w:lang w:val="en-US"/>
        </w:rPr>
        <w:t>.</w:t>
      </w:r>
      <w:r w:rsidR="0015467F">
        <w:rPr>
          <w:rFonts w:ascii="Times New Roman" w:hAnsi="Times New Roman" w:cs="Times New Roman"/>
          <w:color w:val="222222"/>
          <w:shd w:val="clear" w:color="auto" w:fill="FFFFFF"/>
          <w:lang w:val="en-US"/>
        </w:rPr>
        <w:t xml:space="preserve"> </w:t>
      </w:r>
      <w:commentRangeEnd w:id="6"/>
      <w:r w:rsidR="004B2650">
        <w:rPr>
          <w:rStyle w:val="Kommentarzeichen"/>
        </w:rPr>
        <w:commentReference w:id="6"/>
      </w:r>
      <w:r>
        <w:rPr>
          <w:rFonts w:ascii="Times New Roman" w:eastAsia="Times New Roman" w:hAnsi="Times New Roman" w:cs="Times New Roman"/>
          <w:color w:val="000000"/>
          <w:lang w:val="en-US"/>
        </w:rPr>
        <w:t xml:space="preserve">CN and MCI diagnoses </w:t>
      </w:r>
      <w:proofErr w:type="gramStart"/>
      <w:r>
        <w:rPr>
          <w:rFonts w:ascii="Times New Roman" w:eastAsia="Times New Roman" w:hAnsi="Times New Roman" w:cs="Times New Roman"/>
          <w:color w:val="000000"/>
          <w:lang w:val="en-US"/>
        </w:rPr>
        <w:t>were based</w:t>
      </w:r>
      <w:proofErr w:type="gramEnd"/>
      <w:r>
        <w:rPr>
          <w:rFonts w:ascii="Times New Roman" w:eastAsia="Times New Roman" w:hAnsi="Times New Roman" w:cs="Times New Roman"/>
          <w:color w:val="000000"/>
          <w:lang w:val="en-US"/>
        </w:rPr>
        <w:t xml:space="preserve"> on the ADNI standard: A diagnosis of CN entailed individuals had no significant</w:t>
      </w:r>
      <w:r w:rsidRPr="00171F62">
        <w:rPr>
          <w:rFonts w:ascii="Times New Roman" w:eastAsia="Times New Roman" w:hAnsi="Times New Roman" w:cs="Times New Roman"/>
          <w:color w:val="000000"/>
          <w:lang w:val="en-US"/>
        </w:rPr>
        <w:t xml:space="preserve"> impairment in </w:t>
      </w:r>
      <w:r>
        <w:rPr>
          <w:rFonts w:ascii="Times New Roman" w:eastAsia="Times New Roman" w:hAnsi="Times New Roman" w:cs="Times New Roman"/>
          <w:color w:val="000000"/>
          <w:lang w:val="en-US"/>
        </w:rPr>
        <w:t xml:space="preserve">memory or </w:t>
      </w:r>
      <w:r w:rsidRPr="00171F62">
        <w:rPr>
          <w:rFonts w:ascii="Times New Roman" w:eastAsia="Times New Roman" w:hAnsi="Times New Roman" w:cs="Times New Roman"/>
          <w:color w:val="000000"/>
          <w:lang w:val="en-US"/>
        </w:rPr>
        <w:t>cognitive functions or</w:t>
      </w:r>
      <w:r>
        <w:rPr>
          <w:rFonts w:ascii="Times New Roman" w:eastAsia="Times New Roman" w:hAnsi="Times New Roman" w:cs="Times New Roman"/>
          <w:color w:val="000000"/>
          <w:lang w:val="en-US"/>
        </w:rPr>
        <w:t xml:space="preserve"> activities of daily living. Individuals with subjective, but no objective cognitive impairment (“subjective cognitive impairment”, </w:t>
      </w:r>
      <w:r w:rsidRPr="006D2FBA">
        <w:rPr>
          <w:rFonts w:ascii="Times New Roman" w:eastAsia="Times New Roman" w:hAnsi="Times New Roman" w:cs="Times New Roman"/>
          <w:i/>
          <w:color w:val="000000"/>
          <w:lang w:val="en-US"/>
        </w:rPr>
        <w:t>SCI</w:t>
      </w:r>
      <w:r w:rsidR="0015467F">
        <w:rPr>
          <w:rFonts w:ascii="Times New Roman" w:eastAsia="Times New Roman" w:hAnsi="Times New Roman" w:cs="Times New Roman"/>
          <w:i/>
          <w:color w:val="000000"/>
          <w:lang w:val="en-US"/>
        </w:rPr>
        <w:t xml:space="preserve">, </w:t>
      </w:r>
      <w:r w:rsidR="0015467F" w:rsidRPr="0015467F">
        <w:rPr>
          <w:rFonts w:ascii="Times New Roman" w:eastAsia="Times New Roman" w:hAnsi="Times New Roman" w:cs="Times New Roman"/>
          <w:color w:val="000000"/>
          <w:lang w:val="en-US"/>
        </w:rPr>
        <w:t xml:space="preserve">n = </w:t>
      </w:r>
      <w:r w:rsidR="0015467F">
        <w:rPr>
          <w:rFonts w:ascii="Times New Roman" w:eastAsia="Times New Roman" w:hAnsi="Times New Roman" w:cs="Times New Roman"/>
          <w:color w:val="000000"/>
          <w:lang w:val="en-US"/>
        </w:rPr>
        <w:t>10</w:t>
      </w:r>
      <w:r w:rsidR="00854456">
        <w:rPr>
          <w:rFonts w:ascii="Times New Roman" w:eastAsia="Times New Roman" w:hAnsi="Times New Roman" w:cs="Times New Roman"/>
          <w:color w:val="000000"/>
          <w:lang w:val="en-US"/>
        </w:rPr>
        <w:t>6</w:t>
      </w:r>
      <w:r>
        <w:rPr>
          <w:rFonts w:ascii="Times New Roman" w:eastAsia="Times New Roman" w:hAnsi="Times New Roman" w:cs="Times New Roman"/>
          <w:color w:val="000000"/>
          <w:lang w:val="en-US"/>
        </w:rPr>
        <w:t xml:space="preserve">) </w:t>
      </w:r>
      <w:r w:rsidRPr="006D2FBA">
        <w:rPr>
          <w:rFonts w:ascii="Times New Roman" w:eastAsia="Times New Roman" w:hAnsi="Times New Roman" w:cs="Times New Roman"/>
          <w:color w:val="000000"/>
          <w:lang w:val="en-US"/>
        </w:rPr>
        <w:t>were</w:t>
      </w:r>
      <w:r>
        <w:rPr>
          <w:rFonts w:ascii="Times New Roman" w:eastAsia="Times New Roman" w:hAnsi="Times New Roman" w:cs="Times New Roman"/>
          <w:color w:val="000000"/>
          <w:lang w:val="en-US"/>
        </w:rPr>
        <w:t xml:space="preserve"> also included in this cohort. An MCI diagnosis </w:t>
      </w:r>
      <w:proofErr w:type="gramStart"/>
      <w:r>
        <w:rPr>
          <w:rFonts w:ascii="Times New Roman" w:eastAsia="Times New Roman" w:hAnsi="Times New Roman" w:cs="Times New Roman"/>
          <w:color w:val="000000"/>
          <w:lang w:val="en-US"/>
        </w:rPr>
        <w:t>was provided</w:t>
      </w:r>
      <w:proofErr w:type="gramEnd"/>
      <w:r>
        <w:rPr>
          <w:rFonts w:ascii="Times New Roman" w:eastAsia="Times New Roman" w:hAnsi="Times New Roman" w:cs="Times New Roman"/>
          <w:color w:val="000000"/>
          <w:lang w:val="en-US"/>
        </w:rPr>
        <w:t xml:space="preserve"> to individuals with measurable impairment in cognitive function in the absence of dementia or significant impairments of daily living (</w:t>
      </w:r>
      <w:r w:rsidRPr="00D32D45">
        <w:rPr>
          <w:rFonts w:ascii="Times New Roman" w:eastAsia="Times New Roman" w:hAnsi="Times New Roman" w:cs="Times New Roman"/>
          <w:color w:val="000000"/>
          <w:lang w:val="en-US"/>
        </w:rPr>
        <w:t>https://adni.loni.usc.edu/methods/documents/</w:t>
      </w:r>
      <w:r>
        <w:rPr>
          <w:rFonts w:ascii="Times New Roman" w:eastAsia="Times New Roman" w:hAnsi="Times New Roman" w:cs="Times New Roman"/>
          <w:color w:val="000000"/>
          <w:lang w:val="en-US"/>
        </w:rPr>
        <w:t>).</w:t>
      </w:r>
    </w:p>
    <w:p w14:paraId="67A812AB" w14:textId="22355A99" w:rsidR="00880C25" w:rsidRDefault="00880C25" w:rsidP="00880C25">
      <w:pPr>
        <w:spacing w:after="0" w:line="480" w:lineRule="auto"/>
        <w:ind w:firstLine="708"/>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MRI and FDG-PET scans from 59 CN individuals from the Open Access of Imaging Studies-3 (OASIS-3, https://www.oasis-brains.org/</w:t>
      </w:r>
      <w:r w:rsidRPr="000F7936">
        <w:rPr>
          <w:rFonts w:ascii="Times New Roman" w:eastAsia="Times New Roman" w:hAnsi="Times New Roman" w:cs="Times New Roman"/>
          <w:color w:val="000000"/>
          <w:lang w:val="en-US"/>
        </w:rPr>
        <w:fldChar w:fldCharType="begin" w:fldLock="1"/>
      </w:r>
      <w:r w:rsidR="00B4647B">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9&lt;/sup&gt;","plainTextFormattedCitation":"9","previouslyFormattedCitation":"&lt;sup&gt;9&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52074D" w:rsidRPr="0052074D">
        <w:rPr>
          <w:rFonts w:ascii="Times New Roman" w:eastAsia="Times New Roman" w:hAnsi="Times New Roman" w:cs="Times New Roman"/>
          <w:noProof/>
          <w:color w:val="000000"/>
          <w:vertAlign w:val="superscript"/>
          <w:lang w:val="en-US"/>
        </w:rPr>
        <w:t>9</w:t>
      </w:r>
      <w:r w:rsidRPr="000F7936">
        <w:rPr>
          <w:rFonts w:ascii="Times New Roman" w:eastAsia="Times New Roman" w:hAnsi="Times New Roman" w:cs="Times New Roman"/>
          <w:color w:val="000000"/>
          <w:lang w:val="en-US"/>
        </w:rPr>
        <w:fldChar w:fldCharType="end"/>
      </w:r>
      <w:r>
        <w:rPr>
          <w:rFonts w:ascii="Times New Roman" w:eastAsia="Times New Roman" w:hAnsi="Times New Roman" w:cs="Times New Roman"/>
          <w:color w:val="000000"/>
          <w:lang w:val="en-US"/>
        </w:rPr>
        <w:t>) database was used to validate the accuracy of brain age estimation in CN per modality in an external dataset. All individuals were older than 65 years of age; however, g</w:t>
      </w:r>
      <w:r w:rsidRPr="000F7936">
        <w:rPr>
          <w:rFonts w:ascii="Times New Roman" w:eastAsia="Times New Roman" w:hAnsi="Times New Roman" w:cs="Times New Roman"/>
          <w:color w:val="000000"/>
          <w:lang w:val="en-US"/>
        </w:rPr>
        <w:t xml:space="preserve">iven the </w:t>
      </w:r>
      <w:r>
        <w:rPr>
          <w:rFonts w:ascii="Times New Roman" w:eastAsia="Times New Roman" w:hAnsi="Times New Roman" w:cs="Times New Roman"/>
          <w:color w:val="000000"/>
          <w:lang w:val="en-US"/>
        </w:rPr>
        <w:t>limited availability</w:t>
      </w:r>
      <w:r w:rsidRPr="000F7936">
        <w:rPr>
          <w:rFonts w:ascii="Times New Roman" w:eastAsia="Times New Roman" w:hAnsi="Times New Roman" w:cs="Times New Roman"/>
          <w:color w:val="000000"/>
          <w:lang w:val="en-US"/>
        </w:rPr>
        <w:t xml:space="preserve"> of par</w:t>
      </w:r>
      <w:r>
        <w:rPr>
          <w:rFonts w:ascii="Times New Roman" w:eastAsia="Times New Roman" w:hAnsi="Times New Roman" w:cs="Times New Roman"/>
          <w:color w:val="000000"/>
          <w:lang w:val="en-US"/>
        </w:rPr>
        <w:t xml:space="preserve">ticipants who received both an </w:t>
      </w:r>
      <w:r w:rsidRPr="000F7936">
        <w:rPr>
          <w:rFonts w:ascii="Times New Roman" w:eastAsia="Times New Roman" w:hAnsi="Times New Roman" w:cs="Times New Roman"/>
          <w:color w:val="000000"/>
          <w:lang w:val="en-US"/>
        </w:rPr>
        <w:t xml:space="preserve">MRI and FDG-PET </w:t>
      </w:r>
      <w:r>
        <w:rPr>
          <w:rFonts w:ascii="Times New Roman" w:eastAsia="Times New Roman" w:hAnsi="Times New Roman" w:cs="Times New Roman"/>
          <w:color w:val="000000"/>
          <w:lang w:val="en-US"/>
        </w:rPr>
        <w:t xml:space="preserve">scan </w:t>
      </w:r>
      <w:r w:rsidRPr="000F7936">
        <w:rPr>
          <w:rFonts w:ascii="Times New Roman" w:eastAsia="Times New Roman" w:hAnsi="Times New Roman" w:cs="Times New Roman"/>
          <w:color w:val="000000"/>
          <w:lang w:val="en-US"/>
        </w:rPr>
        <w:t>within 12 months, we eliminated this time constraint for the OASIS test set</w:t>
      </w:r>
      <w:r>
        <w:rPr>
          <w:rFonts w:ascii="Times New Roman" w:eastAsia="Times New Roman" w:hAnsi="Times New Roman" w:cs="Times New Roman"/>
          <w:color w:val="000000"/>
          <w:lang w:val="en-US"/>
        </w:rPr>
        <w:t>.</w:t>
      </w:r>
    </w:p>
    <w:p w14:paraId="35E11771" w14:textId="6E3557D7" w:rsidR="00880C25" w:rsidRPr="000F7936" w:rsidRDefault="00880C25" w:rsidP="00880C25">
      <w:pPr>
        <w:spacing w:after="0" w:line="480" w:lineRule="auto"/>
        <w:ind w:firstLine="708"/>
        <w:jc w:val="both"/>
        <w:rPr>
          <w:rFonts w:ascii="Times New Roman" w:eastAsia="Times New Roman" w:hAnsi="Times New Roman" w:cs="Times New Roman"/>
          <w:lang w:val="en-US"/>
        </w:rPr>
      </w:pPr>
      <w:r>
        <w:rPr>
          <w:rFonts w:ascii="Times New Roman" w:eastAsia="Times New Roman" w:hAnsi="Times New Roman" w:cs="Times New Roman"/>
          <w:color w:val="000000"/>
          <w:lang w:val="en-US"/>
        </w:rPr>
        <w:t>To validate modality-specific BAG thresholds for cognitive decline</w:t>
      </w:r>
      <w:r w:rsidR="006D7EF1">
        <w:rPr>
          <w:rFonts w:ascii="Times New Roman" w:eastAsia="Times New Roman" w:hAnsi="Times New Roman" w:cs="Times New Roman"/>
          <w:color w:val="000000"/>
          <w:lang w:val="en-US"/>
        </w:rPr>
        <w:t xml:space="preserve"> for clinical purposes</w:t>
      </w:r>
      <w:r w:rsidR="004B2650">
        <w:rPr>
          <w:rFonts w:ascii="Times New Roman" w:eastAsia="Times New Roman" w:hAnsi="Times New Roman" w:cs="Times New Roman"/>
          <w:color w:val="000000"/>
          <w:lang w:val="en-US"/>
        </w:rPr>
        <w:t>, we used 88</w:t>
      </w:r>
      <w:r>
        <w:rPr>
          <w:rFonts w:ascii="Times New Roman" w:eastAsia="Times New Roman" w:hAnsi="Times New Roman" w:cs="Times New Roman"/>
          <w:color w:val="000000"/>
          <w:lang w:val="en-US"/>
        </w:rPr>
        <w:t xml:space="preserve"> </w:t>
      </w:r>
      <w:commentRangeStart w:id="7"/>
      <w:r>
        <w:rPr>
          <w:rFonts w:ascii="Times New Roman" w:eastAsia="Times New Roman" w:hAnsi="Times New Roman" w:cs="Times New Roman"/>
          <w:color w:val="000000"/>
          <w:lang w:val="en-US"/>
        </w:rPr>
        <w:t>FDG-PET scans from SCI</w:t>
      </w:r>
      <w:commentRangeEnd w:id="7"/>
      <w:r w:rsidR="006D7EF1">
        <w:rPr>
          <w:rStyle w:val="Kommentarzeichen"/>
        </w:rPr>
        <w:commentReference w:id="7"/>
      </w:r>
      <w:r w:rsidR="004B2650">
        <w:rPr>
          <w:rFonts w:ascii="Times New Roman" w:eastAsia="Times New Roman" w:hAnsi="Times New Roman" w:cs="Times New Roman"/>
          <w:color w:val="000000"/>
          <w:lang w:val="en-US"/>
        </w:rPr>
        <w:t>, and 80</w:t>
      </w:r>
      <w:r>
        <w:rPr>
          <w:rFonts w:ascii="Times New Roman" w:eastAsia="Times New Roman" w:hAnsi="Times New Roman" w:cs="Times New Roman"/>
          <w:color w:val="000000"/>
          <w:lang w:val="en-US"/>
        </w:rPr>
        <w:t xml:space="preserve"> MRI scans from MCI patients from the </w:t>
      </w:r>
      <w:r w:rsidRPr="0047044C">
        <w:rPr>
          <w:rFonts w:ascii="Times New Roman" w:eastAsia="Times New Roman" w:hAnsi="Times New Roman" w:cs="Times New Roman"/>
          <w:color w:val="000000"/>
          <w:lang w:val="en-US"/>
        </w:rPr>
        <w:t>DZNE-Longitudinal Cognitive Impairment and Dementia Study (DELCODE)</w:t>
      </w:r>
      <w:r>
        <w:rPr>
          <w:rFonts w:ascii="Times New Roman" w:eastAsia="Times New Roman" w:hAnsi="Times New Roman" w:cs="Times New Roman"/>
          <w:color w:val="000000"/>
          <w:lang w:val="en-US"/>
        </w:rPr>
        <w:t xml:space="preserve">. </w:t>
      </w:r>
    </w:p>
    <w:p w14:paraId="655EA94A" w14:textId="580C166E"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35862218"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commentRangeStart w:id="8"/>
      <w:commentRangeStart w:id="9"/>
      <w:r w:rsidRPr="000F7936">
        <w:rPr>
          <w:rFonts w:ascii="Times New Roman" w:eastAsia="Times New Roman" w:hAnsi="Times New Roman" w:cs="Times New Roman"/>
          <w:color w:val="000000"/>
          <w:lang w:val="en-US"/>
        </w:rPr>
        <w:t xml:space="preserve">FDG-PET scans in </w:t>
      </w:r>
      <w:r w:rsidR="00306E59">
        <w:rPr>
          <w:rFonts w:ascii="Times New Roman" w:eastAsia="Times New Roman" w:hAnsi="Times New Roman" w:cs="Times New Roman"/>
          <w:color w:val="000000"/>
          <w:lang w:val="en-US"/>
        </w:rPr>
        <w:t>ADNI and OASIS</w:t>
      </w:r>
      <w:r w:rsidRPr="000F7936">
        <w:rPr>
          <w:rFonts w:ascii="Times New Roman" w:eastAsia="Times New Roman" w:hAnsi="Times New Roman" w:cs="Times New Roman"/>
          <w:color w:val="000000"/>
          <w:lang w:val="en-US"/>
        </w:rPr>
        <w:t xml:space="preserve"> </w:t>
      </w:r>
      <w:commentRangeEnd w:id="8"/>
      <w:r>
        <w:rPr>
          <w:rStyle w:val="Kommentarzeichen"/>
        </w:rPr>
        <w:commentReference w:id="8"/>
      </w:r>
      <w:commentRangeEnd w:id="9"/>
      <w:r>
        <w:rPr>
          <w:rStyle w:val="Kommentarzeichen"/>
        </w:rPr>
        <w:commentReference w:id="9"/>
      </w:r>
      <w:proofErr w:type="gramStart"/>
      <w:r w:rsidRPr="000F7936">
        <w:rPr>
          <w:rFonts w:ascii="Times New Roman" w:eastAsia="Times New Roman" w:hAnsi="Times New Roman" w:cs="Times New Roman"/>
          <w:color w:val="000000"/>
          <w:lang w:val="en-US"/>
        </w:rPr>
        <w:t>were acquired</w:t>
      </w:r>
      <w:proofErr w:type="gramEnd"/>
      <w:r w:rsidRPr="000F7936">
        <w:rPr>
          <w:rFonts w:ascii="Times New Roman" w:eastAsia="Times New Roman" w:hAnsi="Times New Roman" w:cs="Times New Roman"/>
          <w:color w:val="000000"/>
          <w:lang w:val="en-US"/>
        </w:rPr>
        <w:t xml:space="preserve"> dynamically 30-60 minutes (6x5min frames) after injection with an average dose of 185 MBq (5mCi)</w:t>
      </w:r>
      <w:r w:rsidR="00306E59">
        <w:rPr>
          <w:rFonts w:ascii="Times New Roman" w:eastAsia="Times New Roman" w:hAnsi="Times New Roman" w:cs="Times New Roman"/>
          <w:color w:val="000000"/>
          <w:lang w:val="en-US"/>
        </w:rPr>
        <w:t xml:space="preserve">. The OASIS FDG-PET data </w:t>
      </w:r>
      <w:proofErr w:type="gramStart"/>
      <w:r w:rsidR="00306E59">
        <w:rPr>
          <w:rFonts w:ascii="Times New Roman" w:eastAsia="Times New Roman" w:hAnsi="Times New Roman" w:cs="Times New Roman"/>
          <w:color w:val="000000"/>
          <w:lang w:val="en-US"/>
        </w:rPr>
        <w:t>were acquired</w:t>
      </w:r>
      <w:proofErr w:type="gramEnd"/>
      <w:r w:rsidR="00306E59">
        <w:rPr>
          <w:rFonts w:ascii="Times New Roman" w:eastAsia="Times New Roman" w:hAnsi="Times New Roman" w:cs="Times New Roman"/>
          <w:color w:val="000000"/>
          <w:lang w:val="en-US"/>
        </w:rPr>
        <w:t xml:space="preserve"> 40-60 minutes (4x5 </w:t>
      </w:r>
      <w:proofErr w:type="spellStart"/>
      <w:r w:rsidR="00306E59">
        <w:rPr>
          <w:rFonts w:ascii="Times New Roman" w:eastAsia="Times New Roman" w:hAnsi="Times New Roman" w:cs="Times New Roman"/>
          <w:color w:val="000000"/>
          <w:lang w:val="en-US"/>
        </w:rPr>
        <w:t>min</w:t>
      </w:r>
      <w:proofErr w:type="spellEnd"/>
      <w:r w:rsidR="00306E59">
        <w:rPr>
          <w:rFonts w:ascii="Times New Roman" w:eastAsia="Times New Roman" w:hAnsi="Times New Roman" w:cs="Times New Roman"/>
          <w:color w:val="000000"/>
          <w:lang w:val="en-US"/>
        </w:rPr>
        <w:t xml:space="preserve"> frames) after injection with an average dose of 170-180 MBq. In ADNI, we used the available </w:t>
      </w:r>
      <w:r w:rsidRPr="000F7936">
        <w:rPr>
          <w:rFonts w:ascii="Times New Roman" w:eastAsia="Times New Roman" w:hAnsi="Times New Roman" w:cs="Times New Roman"/>
          <w:color w:val="000000"/>
          <w:lang w:val="en-US"/>
        </w:rPr>
        <w:t>“Co</w:t>
      </w:r>
      <w:r w:rsidR="00306E59">
        <w:rPr>
          <w:rFonts w:ascii="Times New Roman" w:eastAsia="Times New Roman" w:hAnsi="Times New Roman" w:cs="Times New Roman"/>
          <w:color w:val="000000"/>
          <w:lang w:val="en-US"/>
        </w:rPr>
        <w:t>-registered, averaged”-format, and a similar format was available in DELCODE. For OASIS, this format was manually established</w:t>
      </w:r>
      <w:r w:rsidRPr="000F7936">
        <w:rPr>
          <w:rFonts w:ascii="Times New Roman" w:eastAsia="Times New Roman" w:hAnsi="Times New Roman" w:cs="Times New Roman"/>
          <w:color w:val="000000"/>
          <w:lang w:val="en-US"/>
        </w:rPr>
        <w:t xml:space="preserve">. Pre-processing </w:t>
      </w:r>
      <w:proofErr w:type="gramStart"/>
      <w:r w:rsidRPr="000F7936">
        <w:rPr>
          <w:rFonts w:ascii="Times New Roman" w:eastAsia="Times New Roman" w:hAnsi="Times New Roman" w:cs="Times New Roman"/>
          <w:color w:val="000000"/>
          <w:lang w:val="en-US"/>
        </w:rPr>
        <w:t>was</w:t>
      </w:r>
      <w:r w:rsidR="00306E59">
        <w:rPr>
          <w:rFonts w:ascii="Times New Roman" w:eastAsia="Times New Roman" w:hAnsi="Times New Roman" w:cs="Times New Roman"/>
          <w:color w:val="000000"/>
          <w:lang w:val="en-US"/>
        </w:rPr>
        <w:t xml:space="preserve"> thereafter</w:t>
      </w:r>
      <w:r w:rsidRPr="000F7936">
        <w:rPr>
          <w:rFonts w:ascii="Times New Roman" w:eastAsia="Times New Roman" w:hAnsi="Times New Roman" w:cs="Times New Roman"/>
          <w:color w:val="000000"/>
          <w:lang w:val="en-US"/>
        </w:rPr>
        <w:t xml:space="preserve"> performed</w:t>
      </w:r>
      <w:proofErr w:type="gramEnd"/>
      <w:r w:rsidRPr="000F7936">
        <w:rPr>
          <w:rFonts w:ascii="Times New Roman" w:eastAsia="Times New Roman" w:hAnsi="Times New Roman" w:cs="Times New Roman"/>
          <w:color w:val="000000"/>
          <w:lang w:val="en-US"/>
        </w:rPr>
        <w:t xml:space="preserve"> using the Statistical Parametric Mapping 12 toolbox (SPM12; </w:t>
      </w:r>
      <w:hyperlink r:id="rId13"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w:t>
      </w:r>
      <w:r w:rsidR="00306E59">
        <w:rPr>
          <w:rFonts w:ascii="Times New Roman" w:eastAsia="Times New Roman" w:hAnsi="Times New Roman" w:cs="Times New Roman"/>
          <w:color w:val="000000"/>
          <w:lang w:val="en-US"/>
        </w:rPr>
        <w:t xml:space="preserve"> in MATLAB (r2021b, The MathWorks </w:t>
      </w:r>
      <w:proofErr w:type="spellStart"/>
      <w:r w:rsidR="00306E59">
        <w:rPr>
          <w:rFonts w:ascii="Times New Roman" w:eastAsia="Times New Roman" w:hAnsi="Times New Roman" w:cs="Times New Roman"/>
          <w:color w:val="000000"/>
          <w:lang w:val="en-US"/>
        </w:rPr>
        <w:t>Inc</w:t>
      </w:r>
      <w:proofErr w:type="spellEnd"/>
      <w:r w:rsidR="00306E59">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All </w:t>
      </w:r>
      <w:r w:rsidRPr="000F7936">
        <w:rPr>
          <w:rFonts w:ascii="Times New Roman" w:eastAsia="Times New Roman" w:hAnsi="Times New Roman" w:cs="Times New Roman"/>
          <w:color w:val="000000"/>
          <w:vertAlign w:val="superscript"/>
          <w:lang w:val="en-US"/>
        </w:rPr>
        <w:t>18</w:t>
      </w:r>
      <w:r w:rsidRPr="000F7936">
        <w:rPr>
          <w:rFonts w:ascii="Times New Roman" w:eastAsia="Times New Roman" w:hAnsi="Times New Roman" w:cs="Times New Roman"/>
          <w:color w:val="000000"/>
          <w:lang w:val="en-US"/>
        </w:rPr>
        <w:t xml:space="preserve">F-FDG-PET scans were aligned to the anterior commissure/posterior commissure, and subsequently co-registered and normalized to a template in standard </w:t>
      </w:r>
      <w:r w:rsidR="00306E59">
        <w:rPr>
          <w:rFonts w:ascii="Times New Roman" w:eastAsia="Times New Roman" w:hAnsi="Times New Roman" w:cs="Times New Roman"/>
          <w:color w:val="000000"/>
          <w:lang w:val="en-US"/>
        </w:rPr>
        <w:t xml:space="preserve">MNI152 </w:t>
      </w:r>
      <w:r w:rsidRPr="000F7936">
        <w:rPr>
          <w:rFonts w:ascii="Times New Roman" w:eastAsia="Times New Roman" w:hAnsi="Times New Roman" w:cs="Times New Roman"/>
          <w:color w:val="000000"/>
          <w:lang w:val="en-US"/>
        </w:rPr>
        <w:t>space. Lastly, standardized uptake value ratios (SUVr) were calculated (reference: pons</w:t>
      </w:r>
      <w:r w:rsidRPr="000F7936">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10&lt;/sup&gt;","plainTextFormattedCitation":"10","previouslyFormattedCitation":"&lt;sup&gt;10&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10</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249E4584"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lastRenderedPageBreak/>
        <w:t xml:space="preserve">T1-weighted MRI scans were acquired on </w:t>
      </w:r>
      <w:commentRangeStart w:id="10"/>
      <w:r w:rsidRPr="000F7936">
        <w:rPr>
          <w:rFonts w:ascii="Times New Roman" w:eastAsia="Times New Roman" w:hAnsi="Times New Roman" w:cs="Times New Roman"/>
          <w:color w:val="000000"/>
          <w:lang w:val="en-US"/>
        </w:rPr>
        <w:t>XX</w:t>
      </w:r>
      <w:commentRangeEnd w:id="10"/>
      <w:r w:rsidRPr="000F7936">
        <w:rPr>
          <w:rStyle w:val="Kommentarzeichen"/>
          <w:rFonts w:ascii="Times New Roman" w:hAnsi="Times New Roman" w:cs="Times New Roman"/>
        </w:rPr>
        <w:commentReference w:id="10"/>
      </w:r>
      <w:r w:rsidRPr="000F7936">
        <w:rPr>
          <w:rFonts w:ascii="Times New Roman" w:eastAsia="Times New Roman" w:hAnsi="Times New Roman" w:cs="Times New Roman"/>
          <w:color w:val="000000"/>
          <w:lang w:val="en-US"/>
        </w:rPr>
        <w:t>-T scanners according to the ADNI MRI acquisition protocol</w:t>
      </w:r>
      <w:r w:rsidRPr="000F7936">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mendeley":{"formattedCitation":"&lt;sup&gt;11&lt;/sup&gt;","plainTextFormattedCitation":"11","previouslyFormattedCitation":"&lt;sup&gt;11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11</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First, scans were pre-processed using </w:t>
      </w:r>
      <w:proofErr w:type="spellStart"/>
      <w:r w:rsidRPr="000F7936">
        <w:rPr>
          <w:rFonts w:ascii="Times New Roman" w:eastAsia="Times New Roman" w:hAnsi="Times New Roman" w:cs="Times New Roman"/>
          <w:color w:val="000000"/>
          <w:lang w:val="en-US"/>
        </w:rPr>
        <w:t>denoising</w:t>
      </w:r>
      <w:proofErr w:type="spellEnd"/>
      <w:r w:rsidRPr="000F7936">
        <w:rPr>
          <w:rFonts w:ascii="Times New Roman" w:eastAsia="Times New Roman" w:hAnsi="Times New Roman" w:cs="Times New Roman"/>
          <w:color w:val="000000"/>
          <w:lang w:val="en-US"/>
        </w:rPr>
        <w:t xml:space="preserve">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w:t>
      </w:r>
      <w:proofErr w:type="gramStart"/>
      <w:r w:rsidRPr="000F7936">
        <w:rPr>
          <w:rFonts w:ascii="Times New Roman" w:eastAsia="Times New Roman" w:hAnsi="Times New Roman" w:cs="Times New Roman"/>
          <w:color w:val="000000"/>
          <w:lang w:val="en-US"/>
        </w:rPr>
        <w:t>skull-striping</w:t>
      </w:r>
      <w:proofErr w:type="gramEnd"/>
      <w:r w:rsidRPr="000F7936">
        <w:rPr>
          <w:rFonts w:ascii="Times New Roman" w:eastAsia="Times New Roman" w:hAnsi="Times New Roman" w:cs="Times New Roman"/>
          <w:color w:val="000000"/>
          <w:lang w:val="en-US"/>
        </w:rPr>
        <w:t xml:space="preserve">. Then the images </w:t>
      </w:r>
      <w:proofErr w:type="gramStart"/>
      <w:r w:rsidRPr="000F7936">
        <w:rPr>
          <w:rFonts w:ascii="Times New Roman" w:eastAsia="Times New Roman" w:hAnsi="Times New Roman" w:cs="Times New Roman"/>
          <w:color w:val="000000"/>
          <w:lang w:val="en-US"/>
        </w:rPr>
        <w:t>are segmented</w:t>
      </w:r>
      <w:proofErr w:type="gramEnd"/>
      <w:r w:rsidRPr="000F7936">
        <w:rPr>
          <w:rFonts w:ascii="Times New Roman" w:eastAsia="Times New Roman" w:hAnsi="Times New Roman" w:cs="Times New Roman"/>
          <w:color w:val="000000"/>
          <w:lang w:val="en-US"/>
        </w:rPr>
        <w:t xml:space="preserve"> by an adaptive maximum a posteriori approach (</w:t>
      </w:r>
      <w:proofErr w:type="spellStart"/>
      <w:r w:rsidRPr="000F7936">
        <w:rPr>
          <w:rFonts w:ascii="Times New Roman" w:eastAsia="Times New Roman" w:hAnsi="Times New Roman" w:cs="Times New Roman"/>
          <w:color w:val="000000"/>
          <w:lang w:val="en-US"/>
        </w:rPr>
        <w:t>Rajapakse</w:t>
      </w:r>
      <w:proofErr w:type="spellEnd"/>
      <w:r w:rsidRPr="000F7936">
        <w:rPr>
          <w:rFonts w:ascii="Times New Roman" w:eastAsia="Times New Roman" w:hAnsi="Times New Roman" w:cs="Times New Roman"/>
          <w:color w:val="000000"/>
          <w:lang w:val="en-US"/>
        </w:rPr>
        <w:t xml:space="preserve"> et al. 1997) with partial volume model (</w:t>
      </w:r>
      <w:proofErr w:type="spellStart"/>
      <w:r w:rsidRPr="000F7936">
        <w:rPr>
          <w:rFonts w:ascii="Times New Roman" w:eastAsia="Times New Roman" w:hAnsi="Times New Roman" w:cs="Times New Roman"/>
          <w:color w:val="000000"/>
          <w:lang w:val="en-US"/>
        </w:rPr>
        <w:t>Tohka</w:t>
      </w:r>
      <w:proofErr w:type="spellEnd"/>
      <w:r w:rsidRPr="000F7936">
        <w:rPr>
          <w:rFonts w:ascii="Times New Roman" w:eastAsia="Times New Roman" w:hAnsi="Times New Roman" w:cs="Times New Roman"/>
          <w:color w:val="000000"/>
          <w:lang w:val="en-US"/>
        </w:rPr>
        <w:t xml:space="preserve"> et al. 2004). For non-linear transformation, the Geodesic Shooting Algorithm (</w:t>
      </w:r>
      <w:proofErr w:type="spellStart"/>
      <w:r w:rsidRPr="000F7936">
        <w:rPr>
          <w:rFonts w:ascii="Times New Roman" w:eastAsia="Times New Roman" w:hAnsi="Times New Roman" w:cs="Times New Roman"/>
          <w:color w:val="000000"/>
          <w:lang w:val="en-US"/>
        </w:rPr>
        <w:t>Ashburner</w:t>
      </w:r>
      <w:proofErr w:type="spellEnd"/>
      <w:r w:rsidRPr="000F7936">
        <w:rPr>
          <w:rFonts w:ascii="Times New Roman" w:eastAsia="Times New Roman" w:hAnsi="Times New Roman" w:cs="Times New Roman"/>
          <w:color w:val="000000"/>
          <w:lang w:val="en-US"/>
        </w:rPr>
        <w:t xml:space="preserve"> &amp; </w:t>
      </w:r>
      <w:proofErr w:type="spellStart"/>
      <w:r w:rsidRPr="000F7936">
        <w:rPr>
          <w:rFonts w:ascii="Times New Roman" w:eastAsia="Times New Roman" w:hAnsi="Times New Roman" w:cs="Times New Roman"/>
          <w:color w:val="000000"/>
          <w:lang w:val="en-US"/>
        </w:rPr>
        <w:t>Friston</w:t>
      </w:r>
      <w:proofErr w:type="spellEnd"/>
      <w:r w:rsidRPr="000F7936">
        <w:rPr>
          <w:rFonts w:ascii="Times New Roman" w:eastAsia="Times New Roman" w:hAnsi="Times New Roman" w:cs="Times New Roman"/>
          <w:color w:val="000000"/>
          <w:lang w:val="en-US"/>
        </w:rPr>
        <w:t xml:space="preserve"> 2011) </w:t>
      </w:r>
      <w:proofErr w:type="gramStart"/>
      <w:r w:rsidRPr="000F7936">
        <w:rPr>
          <w:rFonts w:ascii="Times New Roman" w:eastAsia="Times New Roman" w:hAnsi="Times New Roman" w:cs="Times New Roman"/>
          <w:color w:val="000000"/>
          <w:lang w:val="en-US"/>
        </w:rPr>
        <w:t>was used</w:t>
      </w:r>
      <w:proofErr w:type="gramEnd"/>
      <w:r w:rsidRPr="000F7936">
        <w:rPr>
          <w:rFonts w:ascii="Times New Roman" w:eastAsia="Times New Roman" w:hAnsi="Times New Roman" w:cs="Times New Roman"/>
          <w:color w:val="000000"/>
          <w:lang w:val="en-US"/>
        </w:rPr>
        <w:t xml:space="preserve"> based on SPM12</w:t>
      </w:r>
      <w:r>
        <w:rPr>
          <w:rFonts w:ascii="Times New Roman" w:eastAsia="Times New Roman" w:hAnsi="Times New Roman" w:cs="Times New Roman"/>
          <w:color w:val="000000"/>
          <w:lang w:val="en-US"/>
        </w:rPr>
        <w:t>.</w:t>
      </w:r>
    </w:p>
    <w:p w14:paraId="0BEE7859" w14:textId="7777777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Pr="000F7936">
        <w:rPr>
          <w:rFonts w:ascii="Times New Roman" w:eastAsia="Times New Roman" w:hAnsi="Times New Roman" w:cs="Times New Roman"/>
          <w:b/>
          <w:bCs/>
          <w:color w:val="000000"/>
          <w:lang w:val="en-US"/>
        </w:rPr>
        <w:t>Calculation of brain-predicted age</w:t>
      </w:r>
    </w:p>
    <w:p w14:paraId="568BA388" w14:textId="18819B8B" w:rsidR="006A6AC5" w:rsidRDefault="00A9695D" w:rsidP="003E2A9A">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Using </w:t>
      </w:r>
      <w:r w:rsidR="00AE5A50">
        <w:rPr>
          <w:rFonts w:ascii="Times New Roman" w:eastAsia="Times New Roman" w:hAnsi="Times New Roman" w:cs="Times New Roman"/>
          <w:color w:val="000000"/>
          <w:lang w:val="en-US"/>
        </w:rPr>
        <w:t xml:space="preserve">the </w:t>
      </w:r>
      <w:proofErr w:type="spellStart"/>
      <w:r>
        <w:rPr>
          <w:rFonts w:ascii="Times New Roman" w:eastAsia="Times New Roman" w:hAnsi="Times New Roman" w:cs="Times New Roman"/>
          <w:color w:val="000000"/>
          <w:lang w:val="en-US"/>
        </w:rPr>
        <w:t>Julearn</w:t>
      </w:r>
      <w:proofErr w:type="spellEnd"/>
      <w:r>
        <w:rPr>
          <w:rFonts w:ascii="Times New Roman" w:eastAsia="Times New Roman" w:hAnsi="Times New Roman" w:cs="Times New Roman"/>
          <w:color w:val="000000"/>
          <w:lang w:val="en-US"/>
        </w:rPr>
        <w:t xml:space="preserve"> library (</w:t>
      </w:r>
      <w:hyperlink r:id="rId14" w:history="1">
        <w:r w:rsidR="00AE5A50" w:rsidRPr="00852886">
          <w:rPr>
            <w:rStyle w:val="Hyperlink"/>
            <w:rFonts w:ascii="Times New Roman" w:eastAsia="Times New Roman" w:hAnsi="Times New Roman" w:cs="Times New Roman"/>
            <w:lang w:val="en-US"/>
          </w:rPr>
          <w:t>https://juaml.github.io/julearn/main/index.html</w:t>
        </w:r>
      </w:hyperlink>
      <w:r w:rsidR="00AE5A50">
        <w:rPr>
          <w:rFonts w:ascii="Times New Roman" w:eastAsia="Times New Roman" w:hAnsi="Times New Roman" w:cs="Times New Roman"/>
          <w:color w:val="000000"/>
          <w:lang w:val="en-US"/>
        </w:rPr>
        <w:t xml:space="preserve">, based </w:t>
      </w:r>
      <w:r>
        <w:rPr>
          <w:rFonts w:ascii="Times New Roman" w:eastAsia="Times New Roman" w:hAnsi="Times New Roman" w:cs="Times New Roman"/>
          <w:color w:val="000000"/>
          <w:lang w:val="en-US"/>
        </w:rPr>
        <w:t xml:space="preserve">on </w:t>
      </w:r>
      <w:r w:rsidR="00AE5A50">
        <w:rPr>
          <w:rFonts w:ascii="Times New Roman" w:eastAsia="Times New Roman" w:hAnsi="Times New Roman" w:cs="Times New Roman"/>
          <w:color w:val="000000"/>
          <w:lang w:val="en-US"/>
        </w:rPr>
        <w:t>scikit-learn</w:t>
      </w:r>
      <w:r w:rsidRPr="000F7936">
        <w:rPr>
          <w:rFonts w:ascii="Times New Roman" w:eastAsia="Times New Roman" w:hAnsi="Times New Roman" w:cs="Times New Roman"/>
          <w:color w:val="000000"/>
          <w:lang w:val="en-US"/>
        </w:rPr>
        <w:fldChar w:fldCharType="begin" w:fldLock="1"/>
      </w:r>
      <w:r w:rsidR="00B4647B">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12&lt;/sup&gt;","plainTextFormattedCitation":"12","previouslyFormattedCitation":"&lt;sup&gt;12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52074D" w:rsidRPr="0052074D">
        <w:rPr>
          <w:rFonts w:ascii="Times New Roman" w:eastAsia="Times New Roman" w:hAnsi="Times New Roman" w:cs="Times New Roman"/>
          <w:noProof/>
          <w:color w:val="000000"/>
          <w:vertAlign w:val="superscript"/>
          <w:lang w:val="en-US"/>
        </w:rPr>
        <w:t>12</w:t>
      </w:r>
      <w:r w:rsidRPr="000F7936">
        <w:rPr>
          <w:rFonts w:ascii="Times New Roman" w:eastAsia="Times New Roman" w:hAnsi="Times New Roman" w:cs="Times New Roman"/>
          <w:color w:val="000000"/>
          <w:lang w:val="en-US"/>
        </w:rPr>
        <w:fldChar w:fldCharType="end"/>
      </w:r>
      <w:r w:rsidR="00AE5A50">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in Python 3.8.5</w:t>
      </w:r>
      <w:r>
        <w:rPr>
          <w:rFonts w:ascii="Times New Roman" w:eastAsia="Times New Roman" w:hAnsi="Times New Roman" w:cs="Times New Roman"/>
          <w:color w:val="000000"/>
          <w:lang w:val="en-US"/>
        </w:rPr>
        <w:t>, we implemented a pipeline</w:t>
      </w:r>
      <w:r w:rsidR="00AE5A50">
        <w:rPr>
          <w:rFonts w:ascii="Times New Roman" w:eastAsia="Times New Roman" w:hAnsi="Times New Roman" w:cs="Times New Roman"/>
          <w:color w:val="000000"/>
          <w:lang w:val="en-US"/>
        </w:rPr>
        <w:t xml:space="preserve"> for brain age estimation, which is depicted in</w:t>
      </w:r>
      <w:r>
        <w:rPr>
          <w:rFonts w:ascii="Times New Roman" w:eastAsia="Times New Roman" w:hAnsi="Times New Roman" w:cs="Times New Roman"/>
          <w:color w:val="000000"/>
          <w:lang w:val="en-US"/>
        </w:rPr>
        <w:t xml:space="preserve"> </w:t>
      </w:r>
      <w:r w:rsidRPr="00A9695D">
        <w:rPr>
          <w:rFonts w:ascii="Times New Roman" w:eastAsia="Times New Roman" w:hAnsi="Times New Roman" w:cs="Times New Roman"/>
          <w:b/>
          <w:color w:val="000000"/>
          <w:lang w:val="en-US"/>
        </w:rPr>
        <w:fldChar w:fldCharType="begin"/>
      </w:r>
      <w:r w:rsidRPr="00A9695D">
        <w:rPr>
          <w:rFonts w:ascii="Times New Roman" w:eastAsia="Times New Roman" w:hAnsi="Times New Roman" w:cs="Times New Roman"/>
          <w:b/>
          <w:color w:val="000000"/>
          <w:lang w:val="en-US"/>
        </w:rPr>
        <w:instrText xml:space="preserve"> REF _Ref113283692 \h  \* MERGEFORMAT </w:instrText>
      </w:r>
      <w:r w:rsidRPr="00A9695D">
        <w:rPr>
          <w:rFonts w:ascii="Times New Roman" w:eastAsia="Times New Roman" w:hAnsi="Times New Roman" w:cs="Times New Roman"/>
          <w:b/>
          <w:color w:val="000000"/>
          <w:lang w:val="en-US"/>
        </w:rPr>
      </w:r>
      <w:r w:rsidRPr="00A9695D">
        <w:rPr>
          <w:rFonts w:ascii="Times New Roman" w:eastAsia="Times New Roman" w:hAnsi="Times New Roman" w:cs="Times New Roman"/>
          <w:b/>
          <w:color w:val="000000"/>
          <w:lang w:val="en-US"/>
        </w:rPr>
        <w:fldChar w:fldCharType="separate"/>
      </w:r>
      <w:r w:rsidRPr="00A9695D">
        <w:rPr>
          <w:rFonts w:ascii="Times New Roman" w:hAnsi="Times New Roman" w:cs="Times New Roman"/>
          <w:b/>
          <w:color w:val="000000" w:themeColor="text1"/>
          <w:lang w:val="en-US"/>
        </w:rPr>
        <w:t xml:space="preserve">Fig </w:t>
      </w:r>
      <w:r w:rsidRPr="00A9695D">
        <w:rPr>
          <w:rFonts w:ascii="Times New Roman" w:hAnsi="Times New Roman" w:cs="Times New Roman"/>
          <w:b/>
          <w:noProof/>
          <w:color w:val="000000" w:themeColor="text1"/>
          <w:lang w:val="en-US"/>
        </w:rPr>
        <w:t>1</w:t>
      </w:r>
      <w:r w:rsidRPr="00A9695D">
        <w:rPr>
          <w:rFonts w:ascii="Times New Roman" w:eastAsia="Times New Roman" w:hAnsi="Times New Roman" w:cs="Times New Roman"/>
          <w:b/>
          <w:color w:val="000000"/>
          <w:lang w:val="en-US"/>
        </w:rPr>
        <w:fldChar w:fldCharType="end"/>
      </w:r>
      <w:r>
        <w:rPr>
          <w:rFonts w:ascii="Times New Roman" w:eastAsia="Times New Roman" w:hAnsi="Times New Roman" w:cs="Times New Roman"/>
          <w:color w:val="000000"/>
          <w:lang w:val="en-US"/>
        </w:rPr>
        <w:t>.</w:t>
      </w:r>
      <w:r w:rsidR="003E2A9A">
        <w:rPr>
          <w:rFonts w:ascii="Times New Roman" w:eastAsia="Times New Roman" w:hAnsi="Times New Roman" w:cs="Times New Roman"/>
          <w:color w:val="000000"/>
          <w:lang w:val="en-US"/>
        </w:rPr>
        <w:t xml:space="preserve"> </w:t>
      </w:r>
      <w:r w:rsidR="003E2A9A" w:rsidRPr="00E3093B">
        <w:rPr>
          <w:rFonts w:ascii="Times New Roman" w:eastAsia="Times New Roman" w:hAnsi="Times New Roman" w:cs="Times New Roman"/>
          <w:color w:val="000000"/>
          <w:highlight w:val="yellow"/>
          <w:lang w:val="en-US"/>
        </w:rPr>
        <w:t>The</w:t>
      </w:r>
      <w:r w:rsidR="00AE5A50">
        <w:rPr>
          <w:rFonts w:ascii="Times New Roman" w:eastAsia="Times New Roman" w:hAnsi="Times New Roman" w:cs="Times New Roman"/>
          <w:color w:val="000000"/>
          <w:highlight w:val="yellow"/>
          <w:lang w:val="en-US"/>
        </w:rPr>
        <w:t>se</w:t>
      </w:r>
      <w:r w:rsidR="003E2A9A" w:rsidRPr="00E3093B">
        <w:rPr>
          <w:rFonts w:ascii="Times New Roman" w:eastAsia="Times New Roman" w:hAnsi="Times New Roman" w:cs="Times New Roman"/>
          <w:color w:val="000000"/>
          <w:highlight w:val="yellow"/>
          <w:lang w:val="en-US"/>
        </w:rPr>
        <w:t xml:space="preserve"> pipelines </w:t>
      </w:r>
      <w:proofErr w:type="gramStart"/>
      <w:r w:rsidR="003E2A9A" w:rsidRPr="00E3093B">
        <w:rPr>
          <w:rFonts w:ascii="Times New Roman" w:eastAsia="Times New Roman" w:hAnsi="Times New Roman" w:cs="Times New Roman"/>
          <w:color w:val="000000"/>
          <w:highlight w:val="yellow"/>
          <w:lang w:val="en-US"/>
        </w:rPr>
        <w:t>were run</w:t>
      </w:r>
      <w:proofErr w:type="gramEnd"/>
      <w:r w:rsidR="003E2A9A" w:rsidRPr="00E3093B">
        <w:rPr>
          <w:rFonts w:ascii="Times New Roman" w:eastAsia="Times New Roman" w:hAnsi="Times New Roman" w:cs="Times New Roman"/>
          <w:color w:val="000000"/>
          <w:highlight w:val="yellow"/>
          <w:lang w:val="en-US"/>
        </w:rPr>
        <w:t xml:space="preserve"> </w:t>
      </w:r>
      <w:r w:rsidR="00AE5A50">
        <w:rPr>
          <w:rFonts w:ascii="Times New Roman" w:eastAsia="Times New Roman" w:hAnsi="Times New Roman" w:cs="Times New Roman"/>
          <w:color w:val="000000"/>
          <w:highlight w:val="yellow"/>
          <w:lang w:val="en-US"/>
        </w:rPr>
        <w:t>independently</w:t>
      </w:r>
      <w:r w:rsidR="003E2A9A" w:rsidRPr="00E3093B">
        <w:rPr>
          <w:rFonts w:ascii="Times New Roman" w:eastAsia="Times New Roman" w:hAnsi="Times New Roman" w:cs="Times New Roman"/>
          <w:color w:val="000000"/>
          <w:highlight w:val="yellow"/>
          <w:lang w:val="en-US"/>
        </w:rPr>
        <w:t xml:space="preserve"> for </w:t>
      </w:r>
      <w:r w:rsidR="007E5369">
        <w:rPr>
          <w:rFonts w:ascii="Times New Roman" w:eastAsia="Times New Roman" w:hAnsi="Times New Roman" w:cs="Times New Roman"/>
          <w:color w:val="000000"/>
          <w:highlight w:val="yellow"/>
          <w:lang w:val="en-US"/>
        </w:rPr>
        <w:t>FDG-PET and MRI</w:t>
      </w:r>
      <w:r w:rsidR="003E2A9A" w:rsidRPr="00E3093B">
        <w:rPr>
          <w:rFonts w:ascii="Times New Roman" w:eastAsia="Times New Roman" w:hAnsi="Times New Roman" w:cs="Times New Roman"/>
          <w:color w:val="000000"/>
          <w:highlight w:val="yellow"/>
          <w:lang w:val="en-US"/>
        </w:rPr>
        <w:t>.</w:t>
      </w:r>
      <w:r>
        <w:rPr>
          <w:rFonts w:ascii="Times New Roman" w:eastAsia="Times New Roman" w:hAnsi="Times New Roman" w:cs="Times New Roman"/>
          <w:color w:val="000000"/>
          <w:lang w:val="en-US"/>
        </w:rPr>
        <w:t xml:space="preserve"> First, </w:t>
      </w:r>
      <w:r w:rsidR="007E5369">
        <w:rPr>
          <w:rFonts w:ascii="Times New Roman" w:eastAsia="Times New Roman" w:hAnsi="Times New Roman" w:cs="Times New Roman"/>
          <w:color w:val="000000"/>
          <w:lang w:val="en-US"/>
        </w:rPr>
        <w:t>regional averages of the signal of interest was extracted for the respective modality (FDG-PET: SUVR, MRI: gray matter volume)</w:t>
      </w:r>
      <w:r w:rsidRPr="000F7936">
        <w:rPr>
          <w:rFonts w:ascii="Times New Roman" w:eastAsia="Times New Roman" w:hAnsi="Times New Roman" w:cs="Times New Roman"/>
          <w:color w:val="000000"/>
          <w:lang w:val="en-US"/>
        </w:rPr>
        <w:t xml:space="preserve"> using a composite atlas containing 200 cortical</w:t>
      </w:r>
      <w:r w:rsidRPr="000F7936">
        <w:rPr>
          <w:rFonts w:ascii="Times New Roman" w:eastAsia="Times New Roman" w:hAnsi="Times New Roman" w:cs="Times New Roman"/>
          <w:color w:val="000000"/>
          <w:lang w:val="en-US"/>
        </w:rPr>
        <w:fldChar w:fldCharType="begin" w:fldLock="1"/>
      </w:r>
      <w:r w:rsidR="00B4647B">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13&lt;/sup&gt;","plainTextFormattedCitation":"13","previouslyFormattedCitation":"&lt;sup&gt;13&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52074D" w:rsidRPr="0052074D">
        <w:rPr>
          <w:rFonts w:ascii="Times New Roman" w:eastAsia="Times New Roman" w:hAnsi="Times New Roman" w:cs="Times New Roman"/>
          <w:noProof/>
          <w:color w:val="000000"/>
          <w:vertAlign w:val="superscript"/>
          <w:lang w:val="en-US"/>
        </w:rPr>
        <w:t>13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and 16 sub-cortical regions</w:t>
      </w:r>
      <w:r w:rsidRPr="000F7936">
        <w:rPr>
          <w:rFonts w:ascii="Times New Roman" w:eastAsia="Times New Roman" w:hAnsi="Times New Roman" w:cs="Times New Roman"/>
          <w:color w:val="000000"/>
          <w:lang w:val="en-US"/>
        </w:rPr>
        <w:fldChar w:fldCharType="begin" w:fldLock="1"/>
      </w:r>
      <w:r w:rsidR="00B4647B">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14&lt;/sup&gt;","plainTextFormattedCitation":"14","previouslyFormattedCitation":"&lt;sup&gt;14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52074D" w:rsidRPr="0052074D">
        <w:rPr>
          <w:rFonts w:ascii="Times New Roman" w:eastAsia="Times New Roman" w:hAnsi="Times New Roman" w:cs="Times New Roman"/>
          <w:noProof/>
          <w:color w:val="000000"/>
          <w:vertAlign w:val="superscript"/>
          <w:lang w:val="en-US"/>
        </w:rPr>
        <w:t>14</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Next, w</w:t>
      </w:r>
      <w:r w:rsidR="006A6AC5" w:rsidRPr="000F7936">
        <w:rPr>
          <w:rFonts w:ascii="Times New Roman" w:eastAsia="Times New Roman" w:hAnsi="Times New Roman" w:cs="Times New Roman"/>
          <w:color w:val="000000"/>
          <w:lang w:val="en-US"/>
        </w:rPr>
        <w:t>e applied a n</w:t>
      </w:r>
      <w:r w:rsidR="00913778">
        <w:rPr>
          <w:rFonts w:ascii="Times New Roman" w:eastAsia="Times New Roman" w:hAnsi="Times New Roman" w:cs="Times New Roman"/>
          <w:color w:val="000000"/>
          <w:lang w:val="en-US"/>
        </w:rPr>
        <w:t xml:space="preserve">ested cross-validation approach: </w:t>
      </w:r>
      <w:r w:rsidR="003E2A9A">
        <w:rPr>
          <w:rFonts w:ascii="Times New Roman" w:eastAsia="Times New Roman" w:hAnsi="Times New Roman" w:cs="Times New Roman"/>
          <w:color w:val="000000"/>
          <w:lang w:val="en-US"/>
        </w:rPr>
        <w:t xml:space="preserve">We repeatedly (five times) split the CN sample into </w:t>
      </w:r>
      <w:r w:rsidR="00913778">
        <w:rPr>
          <w:rFonts w:ascii="Times New Roman" w:eastAsia="Times New Roman" w:hAnsi="Times New Roman" w:cs="Times New Roman"/>
          <w:color w:val="000000"/>
          <w:lang w:val="en-US"/>
        </w:rPr>
        <w:t xml:space="preserve">different train (70%) and </w:t>
      </w:r>
      <w:r w:rsidR="006A6AC5" w:rsidRPr="000F7936">
        <w:rPr>
          <w:rFonts w:ascii="Times New Roman" w:eastAsia="Times New Roman" w:hAnsi="Times New Roman" w:cs="Times New Roman"/>
          <w:color w:val="000000"/>
          <w:lang w:val="en-US"/>
        </w:rPr>
        <w:t>test set</w:t>
      </w:r>
      <w:r w:rsidR="00913778">
        <w:rPr>
          <w:rFonts w:ascii="Times New Roman" w:eastAsia="Times New Roman" w:hAnsi="Times New Roman" w:cs="Times New Roman"/>
          <w:color w:val="000000"/>
          <w:lang w:val="en-US"/>
        </w:rPr>
        <w:t>s</w:t>
      </w:r>
      <w:r w:rsidR="006A6AC5" w:rsidRPr="000F7936">
        <w:rPr>
          <w:rFonts w:ascii="Times New Roman" w:eastAsia="Times New Roman" w:hAnsi="Times New Roman" w:cs="Times New Roman"/>
          <w:color w:val="000000"/>
          <w:lang w:val="en-US"/>
        </w:rPr>
        <w:t xml:space="preserve"> (30%)</w:t>
      </w:r>
      <w:r w:rsidR="00913778">
        <w:rPr>
          <w:rFonts w:ascii="Times New Roman" w:eastAsia="Times New Roman" w:hAnsi="Times New Roman" w:cs="Times New Roman"/>
          <w:color w:val="000000"/>
          <w:lang w:val="en-US"/>
        </w:rPr>
        <w:t xml:space="preserve">, such that each individual occurred in a test set exactly once. </w:t>
      </w:r>
      <w:r w:rsidR="006A6AC5" w:rsidRPr="000F7936">
        <w:rPr>
          <w:rFonts w:ascii="Times New Roman" w:eastAsia="Times New Roman" w:hAnsi="Times New Roman" w:cs="Times New Roman"/>
          <w:color w:val="000000"/>
          <w:lang w:val="en-US"/>
        </w:rPr>
        <w:t>Through stratification, the original proportions of young-old (</w:t>
      </w:r>
      <w:commentRangeStart w:id="11"/>
      <w:r w:rsidR="006A6AC5" w:rsidRPr="000F7936">
        <w:rPr>
          <w:rFonts w:ascii="Times New Roman" w:eastAsia="Times New Roman" w:hAnsi="Times New Roman" w:cs="Times New Roman"/>
          <w:color w:val="000000"/>
          <w:lang w:val="en-US"/>
        </w:rPr>
        <w:t>65 - 74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w:t>
      </w:r>
      <w:r w:rsidR="007E5369">
        <w:rPr>
          <w:rFonts w:ascii="Times New Roman" w:eastAsia="Times New Roman" w:hAnsi="Times New Roman" w:cs="Times New Roman"/>
          <w:color w:val="000000"/>
          <w:highlight w:val="yellow"/>
          <w:lang w:val="en-US"/>
        </w:rPr>
        <w:t>50</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 middle-old (75 - 84 years</w:t>
      </w:r>
      <w:r w:rsidR="00D67C43" w:rsidRPr="00D67C43">
        <w:rPr>
          <w:rFonts w:ascii="Times New Roman" w:eastAsia="Times New Roman" w:hAnsi="Times New Roman" w:cs="Times New Roman"/>
          <w:color w:val="000000"/>
          <w:highlight w:val="yellow"/>
          <w:lang w:val="en-US"/>
        </w:rPr>
        <w:t>, ~</w:t>
      </w:r>
      <w:r w:rsidR="007E5369">
        <w:rPr>
          <w:rFonts w:ascii="Times New Roman" w:eastAsia="Times New Roman" w:hAnsi="Times New Roman" w:cs="Times New Roman"/>
          <w:color w:val="000000"/>
          <w:highlight w:val="yellow"/>
          <w:lang w:val="en-US"/>
        </w:rPr>
        <w:t>42</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 xml:space="preserve">) and oldest-old </w:t>
      </w:r>
      <w:r w:rsidR="007E5369">
        <w:rPr>
          <w:rFonts w:ascii="Times New Roman" w:eastAsia="Times New Roman" w:hAnsi="Times New Roman" w:cs="Times New Roman"/>
          <w:color w:val="000000"/>
          <w:lang w:val="en-US"/>
        </w:rPr>
        <w:t>individuals</w:t>
      </w:r>
      <w:r w:rsidR="006A6AC5" w:rsidRPr="000F7936">
        <w:rPr>
          <w:rFonts w:ascii="Times New Roman" w:eastAsia="Times New Roman" w:hAnsi="Times New Roman" w:cs="Times New Roman"/>
          <w:color w:val="000000"/>
          <w:lang w:val="en-US"/>
        </w:rPr>
        <w:t xml:space="preserve"> (85 years+</w:t>
      </w:r>
      <w:r w:rsidR="00D67C43">
        <w:rPr>
          <w:rFonts w:ascii="Times New Roman" w:eastAsia="Times New Roman" w:hAnsi="Times New Roman" w:cs="Times New Roman"/>
          <w:color w:val="000000"/>
          <w:lang w:val="en-US"/>
        </w:rPr>
        <w:t xml:space="preserve">, </w:t>
      </w:r>
      <w:r w:rsidR="00D67C43" w:rsidRPr="00D67C43">
        <w:rPr>
          <w:rFonts w:ascii="Times New Roman" w:eastAsia="Times New Roman" w:hAnsi="Times New Roman" w:cs="Times New Roman"/>
          <w:color w:val="000000"/>
          <w:highlight w:val="yellow"/>
          <w:lang w:val="en-US"/>
        </w:rPr>
        <w:t>~</w:t>
      </w:r>
      <w:r w:rsidR="007E5369">
        <w:rPr>
          <w:rFonts w:ascii="Times New Roman" w:eastAsia="Times New Roman" w:hAnsi="Times New Roman" w:cs="Times New Roman"/>
          <w:color w:val="000000"/>
          <w:highlight w:val="yellow"/>
          <w:lang w:val="en-US"/>
        </w:rPr>
        <w:t>8</w:t>
      </w:r>
      <w:r w:rsidR="00D67C43" w:rsidRPr="00D67C43">
        <w:rPr>
          <w:rFonts w:ascii="Times New Roman" w:eastAsia="Times New Roman" w:hAnsi="Times New Roman" w:cs="Times New Roman"/>
          <w:color w:val="000000"/>
          <w:highlight w:val="yellow"/>
          <w:lang w:val="en-US"/>
        </w:rPr>
        <w:t>% of our sample</w:t>
      </w:r>
      <w:r w:rsidR="006A6AC5" w:rsidRPr="000F7936">
        <w:rPr>
          <w:rFonts w:ascii="Times New Roman" w:eastAsia="Times New Roman" w:hAnsi="Times New Roman" w:cs="Times New Roman"/>
          <w:color w:val="000000"/>
          <w:lang w:val="en-US"/>
        </w:rPr>
        <w:t>)</w:t>
      </w:r>
      <w:r w:rsidR="006A6AC5" w:rsidRPr="000F7936">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15&lt;/sup&gt;","plainTextFormattedCitation":"15","previouslyFormattedCitation":"&lt;sup&gt;15&lt;/sup&gt;"},"properties":{"noteIndex":0},"schema":"https://github.com/citation-style-language/schema/raw/master/csl-citation.json"}</w:instrText>
      </w:r>
      <w:r w:rsidR="006A6AC5"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15</w:t>
      </w:r>
      <w:r w:rsidR="006A6AC5" w:rsidRPr="000F7936">
        <w:rPr>
          <w:rFonts w:ascii="Times New Roman" w:eastAsia="Times New Roman" w:hAnsi="Times New Roman" w:cs="Times New Roman"/>
          <w:color w:val="000000"/>
          <w:lang w:val="en-US"/>
        </w:rPr>
        <w:fldChar w:fldCharType="end"/>
      </w:r>
      <w:r w:rsidR="006A6AC5" w:rsidRPr="000F7936">
        <w:rPr>
          <w:rFonts w:ascii="Times New Roman" w:eastAsia="Times New Roman" w:hAnsi="Times New Roman" w:cs="Times New Roman"/>
          <w:color w:val="000000"/>
          <w:lang w:val="en-US"/>
        </w:rPr>
        <w:t xml:space="preserve"> </w:t>
      </w:r>
      <w:commentRangeEnd w:id="11"/>
      <w:r w:rsidR="008A3A76">
        <w:rPr>
          <w:rStyle w:val="Kommentarzeichen"/>
        </w:rPr>
        <w:commentReference w:id="11"/>
      </w:r>
      <w:r w:rsidR="006A6AC5" w:rsidRPr="000F7936">
        <w:rPr>
          <w:rFonts w:ascii="Times New Roman" w:eastAsia="Times New Roman" w:hAnsi="Times New Roman" w:cs="Times New Roman"/>
          <w:color w:val="000000"/>
          <w:lang w:val="en-US"/>
        </w:rPr>
        <w:t xml:space="preserve">in the </w:t>
      </w:r>
      <w:r w:rsidR="00913778">
        <w:rPr>
          <w:rFonts w:ascii="Times New Roman" w:eastAsia="Times New Roman" w:hAnsi="Times New Roman" w:cs="Times New Roman"/>
          <w:color w:val="000000"/>
          <w:lang w:val="en-US"/>
        </w:rPr>
        <w:t>CN sample</w:t>
      </w:r>
      <w:r w:rsidR="006A6AC5" w:rsidRPr="000F7936">
        <w:rPr>
          <w:rFonts w:ascii="Times New Roman" w:eastAsia="Times New Roman" w:hAnsi="Times New Roman" w:cs="Times New Roman"/>
          <w:color w:val="000000"/>
          <w:lang w:val="en-US"/>
        </w:rPr>
        <w:t xml:space="preserve"> were maintained in </w:t>
      </w:r>
      <w:r w:rsidR="00913778">
        <w:rPr>
          <w:rFonts w:ascii="Times New Roman" w:eastAsia="Times New Roman" w:hAnsi="Times New Roman" w:cs="Times New Roman"/>
          <w:color w:val="000000"/>
          <w:lang w:val="en-US"/>
        </w:rPr>
        <w:t>each</w:t>
      </w:r>
      <w:r w:rsidR="006A6AC5" w:rsidRPr="000F7936">
        <w:rPr>
          <w:rFonts w:ascii="Times New Roman" w:eastAsia="Times New Roman" w:hAnsi="Times New Roman" w:cs="Times New Roman"/>
          <w:color w:val="000000"/>
          <w:lang w:val="en-US"/>
        </w:rPr>
        <w:t xml:space="preserve"> train and test set. Each </w:t>
      </w:r>
      <w:r>
        <w:rPr>
          <w:rFonts w:ascii="Times New Roman" w:eastAsia="Times New Roman" w:hAnsi="Times New Roman" w:cs="Times New Roman"/>
          <w:color w:val="000000"/>
          <w:lang w:val="en-US"/>
        </w:rPr>
        <w:t xml:space="preserve">outer cross-validation loop consisted of </w:t>
      </w:r>
      <w:r w:rsidR="006A6AC5" w:rsidRPr="000F7936">
        <w:rPr>
          <w:rFonts w:ascii="Times New Roman" w:eastAsia="Times New Roman" w:hAnsi="Times New Roman" w:cs="Times New Roman"/>
          <w:color w:val="000000"/>
          <w:lang w:val="en-US"/>
        </w:rPr>
        <w:t xml:space="preserve">outlier exclusion, </w:t>
      </w:r>
      <w:r w:rsidR="003E2A9A">
        <w:rPr>
          <w:rFonts w:ascii="Times New Roman" w:eastAsia="Times New Roman" w:hAnsi="Times New Roman" w:cs="Times New Roman"/>
          <w:color w:val="000000"/>
          <w:lang w:val="en-US"/>
        </w:rPr>
        <w:t>an inner cross-validation</w:t>
      </w:r>
      <w:r>
        <w:rPr>
          <w:rFonts w:ascii="Times New Roman" w:eastAsia="Times New Roman" w:hAnsi="Times New Roman" w:cs="Times New Roman"/>
          <w:color w:val="000000"/>
          <w:lang w:val="en-US"/>
        </w:rPr>
        <w:t xml:space="preserve"> yielding of </w:t>
      </w:r>
      <w:r w:rsidR="004744CF">
        <w:rPr>
          <w:rFonts w:ascii="Times New Roman" w:eastAsia="Times New Roman" w:hAnsi="Times New Roman" w:cs="Times New Roman"/>
          <w:color w:val="000000"/>
          <w:lang w:val="en-US"/>
        </w:rPr>
        <w:t>a final</w:t>
      </w:r>
      <w:r>
        <w:rPr>
          <w:rFonts w:ascii="Times New Roman" w:eastAsia="Times New Roman" w:hAnsi="Times New Roman" w:cs="Times New Roman"/>
          <w:color w:val="000000"/>
          <w:lang w:val="en-US"/>
        </w:rPr>
        <w:t xml:space="preserve"> model, </w:t>
      </w:r>
      <w:r w:rsidR="004744CF">
        <w:rPr>
          <w:rFonts w:ascii="Times New Roman" w:eastAsia="Times New Roman" w:hAnsi="Times New Roman" w:cs="Times New Roman"/>
          <w:color w:val="000000"/>
          <w:lang w:val="en-US"/>
        </w:rPr>
        <w:t xml:space="preserve">estimation of parameters for </w:t>
      </w:r>
      <w:r w:rsidR="009269A6">
        <w:rPr>
          <w:rFonts w:ascii="Times New Roman" w:eastAsia="Times New Roman" w:hAnsi="Times New Roman" w:cs="Times New Roman"/>
          <w:color w:val="000000"/>
          <w:lang w:val="en-US"/>
        </w:rPr>
        <w:t>bias correction,</w:t>
      </w:r>
      <w:r>
        <w:rPr>
          <w:rFonts w:ascii="Times New Roman" w:eastAsia="Times New Roman" w:hAnsi="Times New Roman" w:cs="Times New Roman"/>
          <w:color w:val="000000"/>
          <w:lang w:val="en-US"/>
        </w:rPr>
        <w:t xml:space="preserve"> </w:t>
      </w:r>
      <w:r w:rsidR="00913778">
        <w:rPr>
          <w:rFonts w:ascii="Times New Roman" w:eastAsia="Times New Roman" w:hAnsi="Times New Roman" w:cs="Times New Roman"/>
          <w:color w:val="000000"/>
          <w:lang w:val="en-US"/>
        </w:rPr>
        <w:t>estimation</w:t>
      </w:r>
      <w:r w:rsidR="009269A6">
        <w:rPr>
          <w:rFonts w:ascii="Times New Roman" w:eastAsia="Times New Roman" w:hAnsi="Times New Roman" w:cs="Times New Roman"/>
          <w:color w:val="000000"/>
          <w:lang w:val="en-US"/>
        </w:rPr>
        <w:t xml:space="preserve"> of br</w:t>
      </w:r>
      <w:r w:rsidR="003E2A9A">
        <w:rPr>
          <w:rFonts w:ascii="Times New Roman" w:eastAsia="Times New Roman" w:hAnsi="Times New Roman" w:cs="Times New Roman"/>
          <w:color w:val="000000"/>
          <w:lang w:val="en-US"/>
        </w:rPr>
        <w:t>ain age in the test sets, and</w:t>
      </w:r>
      <w:r w:rsidR="009269A6">
        <w:rPr>
          <w:rFonts w:ascii="Times New Roman" w:eastAsia="Times New Roman" w:hAnsi="Times New Roman" w:cs="Times New Roman"/>
          <w:color w:val="000000"/>
          <w:lang w:val="en-US"/>
        </w:rPr>
        <w:t xml:space="preserve"> application of bias correction to the </w:t>
      </w:r>
      <w:r w:rsidR="003E2A9A">
        <w:rPr>
          <w:rFonts w:ascii="Times New Roman" w:eastAsia="Times New Roman" w:hAnsi="Times New Roman" w:cs="Times New Roman"/>
          <w:color w:val="000000"/>
          <w:lang w:val="en-US"/>
        </w:rPr>
        <w:t xml:space="preserve">respective </w:t>
      </w:r>
      <w:r w:rsidR="00913778">
        <w:rPr>
          <w:rFonts w:ascii="Times New Roman" w:eastAsia="Times New Roman" w:hAnsi="Times New Roman" w:cs="Times New Roman"/>
          <w:color w:val="000000"/>
          <w:lang w:val="en-US"/>
        </w:rPr>
        <w:t xml:space="preserve">CN test </w:t>
      </w:r>
      <w:r w:rsidR="003E2A9A">
        <w:rPr>
          <w:rFonts w:ascii="Times New Roman" w:eastAsia="Times New Roman" w:hAnsi="Times New Roman" w:cs="Times New Roman"/>
          <w:color w:val="000000"/>
          <w:lang w:val="en-US"/>
        </w:rPr>
        <w:t>set</w:t>
      </w:r>
      <w:r w:rsidR="00913778">
        <w:rPr>
          <w:rFonts w:ascii="Times New Roman" w:eastAsia="Times New Roman" w:hAnsi="Times New Roman" w:cs="Times New Roman"/>
          <w:color w:val="000000"/>
          <w:lang w:val="en-US"/>
        </w:rPr>
        <w:t xml:space="preserve">, as well as the CN_validation and MCI sample. </w:t>
      </w:r>
    </w:p>
    <w:p w14:paraId="23B0EB63" w14:textId="77777777" w:rsidR="009269A6" w:rsidRDefault="009269A6" w:rsidP="009269A6">
      <w:pPr>
        <w:spacing w:after="0" w:line="480" w:lineRule="auto"/>
        <w:jc w:val="both"/>
        <w:rPr>
          <w:rFonts w:ascii="Times New Roman" w:eastAsia="Times New Roman" w:hAnsi="Times New Roman" w:cs="Times New Roman"/>
          <w:b/>
          <w:bCs/>
          <w:color w:val="000000"/>
          <w:lang w:val="en-US"/>
        </w:rPr>
      </w:pPr>
      <w:r>
        <w:rPr>
          <w:rFonts w:ascii="Times New Roman" w:eastAsia="Times New Roman" w:hAnsi="Times New Roman" w:cs="Times New Roman"/>
          <w:b/>
          <w:bCs/>
          <w:color w:val="000000"/>
          <w:lang w:val="en-US"/>
        </w:rPr>
        <w:t>2.3.1 Outlier exclusion</w:t>
      </w:r>
    </w:p>
    <w:p w14:paraId="460D70E6" w14:textId="3D36192D" w:rsidR="006A6AC5" w:rsidRDefault="006A6AC5" w:rsidP="009269A6">
      <w:p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 to ensure data quality in an automated manner</w:t>
      </w:r>
      <w:r w:rsidR="00174889">
        <w:rPr>
          <w:rFonts w:ascii="Times New Roman" w:eastAsia="Times New Roman" w:hAnsi="Times New Roman" w:cs="Times New Roman"/>
          <w:color w:val="000000"/>
          <w:lang w:val="en-US"/>
        </w:rPr>
        <w:t xml:space="preserve"> as part of the outer cross-validation loop</w:t>
      </w:r>
      <w:r w:rsidRPr="000F7936">
        <w:rPr>
          <w:rFonts w:ascii="Times New Roman" w:eastAsia="Times New Roman" w:hAnsi="Times New Roman" w:cs="Times New Roman"/>
          <w:color w:val="000000"/>
          <w:lang w:val="en-US"/>
        </w:rPr>
        <w:t xml:space="preserve">. </w:t>
      </w:r>
      <w:r w:rsidR="00174889">
        <w:rPr>
          <w:rFonts w:ascii="Times New Roman" w:eastAsia="Times New Roman" w:hAnsi="Times New Roman" w:cs="Times New Roman"/>
          <w:color w:val="000000"/>
          <w:lang w:val="en-US"/>
        </w:rPr>
        <w:t xml:space="preserve">The interquartile range (IQR) </w:t>
      </w:r>
      <w:proofErr w:type="gramStart"/>
      <w:r w:rsidR="00174889">
        <w:rPr>
          <w:rFonts w:ascii="Times New Roman" w:eastAsia="Times New Roman" w:hAnsi="Times New Roman" w:cs="Times New Roman"/>
          <w:color w:val="000000"/>
          <w:lang w:val="en-US"/>
        </w:rPr>
        <w:t>was</w:t>
      </w:r>
      <w:r w:rsidRPr="000F7936">
        <w:rPr>
          <w:rFonts w:ascii="Times New Roman" w:eastAsia="Times New Roman" w:hAnsi="Times New Roman" w:cs="Times New Roman"/>
          <w:color w:val="000000"/>
          <w:lang w:val="en-US"/>
        </w:rPr>
        <w:t xml:space="preserve"> inferred</w:t>
      </w:r>
      <w:proofErr w:type="gramEnd"/>
      <w:r w:rsidRPr="000F7936">
        <w:rPr>
          <w:rFonts w:ascii="Times New Roman" w:eastAsia="Times New Roman" w:hAnsi="Times New Roman" w:cs="Times New Roman"/>
          <w:color w:val="000000"/>
          <w:lang w:val="en-US"/>
        </w:rPr>
        <w:t xml:space="preserve"> from t</w:t>
      </w:r>
      <w:r>
        <w:rPr>
          <w:rFonts w:ascii="Times New Roman" w:eastAsia="Times New Roman" w:hAnsi="Times New Roman" w:cs="Times New Roman"/>
          <w:color w:val="000000"/>
          <w:lang w:val="en-US"/>
        </w:rPr>
        <w:t xml:space="preserve">he </w:t>
      </w:r>
      <w:r w:rsidR="00174889">
        <w:rPr>
          <w:rFonts w:ascii="Times New Roman" w:eastAsia="Times New Roman" w:hAnsi="Times New Roman" w:cs="Times New Roman"/>
          <w:color w:val="000000"/>
          <w:highlight w:val="yellow"/>
          <w:lang w:val="en-US"/>
        </w:rPr>
        <w:t>training set.</w:t>
      </w:r>
      <w:r w:rsidR="00174889">
        <w:rPr>
          <w:rFonts w:ascii="Times New Roman" w:eastAsia="Times New Roman" w:hAnsi="Times New Roman" w:cs="Times New Roman"/>
          <w:color w:val="000000"/>
          <w:lang w:val="en-US"/>
        </w:rPr>
        <w:t xml:space="preserve"> S</w:t>
      </w:r>
      <w:r w:rsidRPr="000F7936">
        <w:rPr>
          <w:rFonts w:ascii="Times New Roman" w:eastAsia="Times New Roman" w:hAnsi="Times New Roman" w:cs="Times New Roman"/>
          <w:color w:val="000000"/>
          <w:lang w:val="en-US"/>
        </w:rPr>
        <w:t xml:space="preserve">ubjects outside </w:t>
      </w:r>
      <w:r w:rsidRPr="0080147F">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xIQR </w:t>
      </w:r>
      <w:proofErr w:type="gramStart"/>
      <w:r w:rsidRPr="000F7936">
        <w:rPr>
          <w:rFonts w:ascii="Times New Roman" w:eastAsia="Times New Roman" w:hAnsi="Times New Roman" w:cs="Times New Roman"/>
          <w:color w:val="000000"/>
          <w:lang w:val="en-US"/>
        </w:rPr>
        <w:t>were removed</w:t>
      </w:r>
      <w:proofErr w:type="gramEnd"/>
      <w:r w:rsidRPr="000F7936">
        <w:rPr>
          <w:rFonts w:ascii="Times New Roman" w:eastAsia="Times New Roman" w:hAnsi="Times New Roman" w:cs="Times New Roman"/>
          <w:color w:val="000000"/>
          <w:lang w:val="en-US"/>
        </w:rPr>
        <w:t xml:space="preserve"> from the </w:t>
      </w:r>
      <w:r w:rsidR="00174889">
        <w:rPr>
          <w:rFonts w:ascii="Times New Roman" w:eastAsia="Times New Roman" w:hAnsi="Times New Roman" w:cs="Times New Roman"/>
          <w:color w:val="000000"/>
          <w:lang w:val="en-US"/>
        </w:rPr>
        <w:t xml:space="preserve">train and </w:t>
      </w:r>
      <w:r w:rsidR="00913778">
        <w:rPr>
          <w:rFonts w:ascii="Times New Roman" w:eastAsia="Times New Roman" w:hAnsi="Times New Roman" w:cs="Times New Roman"/>
          <w:color w:val="000000"/>
          <w:lang w:val="en-US"/>
        </w:rPr>
        <w:t xml:space="preserve">respective </w:t>
      </w:r>
      <w:r w:rsidR="00174889">
        <w:rPr>
          <w:rFonts w:ascii="Times New Roman" w:eastAsia="Times New Roman" w:hAnsi="Times New Roman" w:cs="Times New Roman"/>
          <w:color w:val="000000"/>
          <w:lang w:val="en-US"/>
        </w:rPr>
        <w:t>tests sets</w:t>
      </w:r>
      <w:r w:rsidR="00913778">
        <w:rPr>
          <w:rFonts w:ascii="Times New Roman" w:eastAsia="Times New Roman" w:hAnsi="Times New Roman" w:cs="Times New Roman"/>
          <w:color w:val="000000"/>
          <w:lang w:val="en-US"/>
        </w:rPr>
        <w:t>. In the CN test sets, between two and six individuals were excluded in each outer cross-validation loop (</w:t>
      </w:r>
      <w:proofErr w:type="spellStart"/>
      <w:r w:rsidR="00913778">
        <w:rPr>
          <w:rFonts w:ascii="Times New Roman" w:eastAsia="Times New Roman" w:hAnsi="Times New Roman" w:cs="Times New Roman"/>
          <w:color w:val="000000"/>
          <w:lang w:val="en-US"/>
        </w:rPr>
        <w:t>n</w:t>
      </w:r>
      <w:r w:rsidR="00913778">
        <w:rPr>
          <w:rFonts w:ascii="Times New Roman" w:eastAsia="Times New Roman" w:hAnsi="Times New Roman" w:cs="Times New Roman"/>
          <w:color w:val="000000"/>
          <w:vertAlign w:val="subscript"/>
          <w:lang w:val="en-US"/>
        </w:rPr>
        <w:t>total</w:t>
      </w:r>
      <w:proofErr w:type="spellEnd"/>
      <w:r w:rsidR="00913778">
        <w:rPr>
          <w:rFonts w:ascii="Times New Roman" w:eastAsia="Times New Roman" w:hAnsi="Times New Roman" w:cs="Times New Roman"/>
          <w:color w:val="000000"/>
          <w:lang w:val="en-US"/>
        </w:rPr>
        <w:t xml:space="preserve"> = 22), while in the </w:t>
      </w:r>
      <w:r w:rsidR="007E5369">
        <w:rPr>
          <w:rFonts w:ascii="Times New Roman" w:eastAsia="Times New Roman" w:hAnsi="Times New Roman" w:cs="Times New Roman"/>
          <w:color w:val="000000"/>
          <w:lang w:val="en-US"/>
        </w:rPr>
        <w:t>OASIS validation</w:t>
      </w:r>
      <w:r w:rsidR="00913778">
        <w:rPr>
          <w:rFonts w:ascii="Times New Roman" w:eastAsia="Times New Roman" w:hAnsi="Times New Roman" w:cs="Times New Roman"/>
          <w:color w:val="000000"/>
          <w:lang w:val="en-US"/>
        </w:rPr>
        <w:t xml:space="preserve">, between five and seven </w:t>
      </w:r>
      <w:r w:rsidR="007E5369">
        <w:rPr>
          <w:rFonts w:ascii="Times New Roman" w:eastAsia="Times New Roman" w:hAnsi="Times New Roman" w:cs="Times New Roman"/>
          <w:color w:val="000000"/>
          <w:lang w:val="en-US"/>
        </w:rPr>
        <w:t>individuals were excluded</w:t>
      </w:r>
      <w:r w:rsidRPr="000F7936">
        <w:rPr>
          <w:rFonts w:ascii="Times New Roman" w:eastAsia="Times New Roman" w:hAnsi="Times New Roman" w:cs="Times New Roman"/>
          <w:color w:val="000000"/>
          <w:lang w:val="en-US"/>
        </w:rPr>
        <w:t>.</w:t>
      </w:r>
      <w:r w:rsidR="007E5369">
        <w:rPr>
          <w:rFonts w:ascii="Times New Roman" w:eastAsia="Times New Roman" w:hAnsi="Times New Roman" w:cs="Times New Roman"/>
          <w:color w:val="000000"/>
          <w:lang w:val="en-US"/>
        </w:rPr>
        <w:t xml:space="preserve"> </w:t>
      </w:r>
      <w:r w:rsidR="007E5369" w:rsidRPr="007E5369">
        <w:rPr>
          <w:rFonts w:ascii="Times New Roman" w:eastAsia="Times New Roman" w:hAnsi="Times New Roman" w:cs="Times New Roman"/>
          <w:color w:val="000000"/>
          <w:highlight w:val="magenta"/>
          <w:lang w:val="en-US"/>
        </w:rPr>
        <w:t>XX DELCODE XX</w:t>
      </w:r>
      <w:r w:rsidRPr="000F7936">
        <w:rPr>
          <w:rFonts w:ascii="Times New Roman" w:eastAsia="Times New Roman" w:hAnsi="Times New Roman" w:cs="Times New Roman"/>
          <w:color w:val="000000"/>
          <w:lang w:val="en-US"/>
        </w:rPr>
        <w:t xml:space="preserve"> Importantly, as previous works have shown, MCI subjects show an advanced brain age, which translates to a reduced signal in age-</w:t>
      </w:r>
      <w:r w:rsidRPr="000F7936">
        <w:rPr>
          <w:rFonts w:ascii="Times New Roman" w:eastAsia="Times New Roman" w:hAnsi="Times New Roman" w:cs="Times New Roman"/>
          <w:color w:val="000000"/>
          <w:lang w:val="en-US"/>
        </w:rPr>
        <w:lastRenderedPageBreak/>
        <w:t>relevant brain regions</w:t>
      </w:r>
      <w:r w:rsidRPr="000F7936">
        <w:rPr>
          <w:rFonts w:ascii="Times New Roman" w:eastAsia="Times New Roman" w:hAnsi="Times New Roman" w:cs="Times New Roman"/>
          <w:color w:val="000000"/>
          <w:lang w:val="en-US"/>
        </w:rPr>
        <w:fldChar w:fldCharType="begin" w:fldLock="1"/>
      </w:r>
      <w:r>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6&lt;/sup&gt;","plainTextFormattedCitation":"6","previouslyFormattedCitation":"&lt;sup&gt;6&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Pr="00870EF8">
        <w:rPr>
          <w:rFonts w:ascii="Times New Roman" w:eastAsia="Times New Roman" w:hAnsi="Times New Roman" w:cs="Times New Roman"/>
          <w:noProof/>
          <w:color w:val="000000"/>
          <w:vertAlign w:val="superscript"/>
          <w:lang w:val="en-US"/>
        </w:rPr>
        <w:t>6</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Thus, outlier exclusion </w:t>
      </w:r>
      <w:proofErr w:type="gramStart"/>
      <w:r w:rsidRPr="000F7936">
        <w:rPr>
          <w:rFonts w:ascii="Times New Roman" w:eastAsia="Times New Roman" w:hAnsi="Times New Roman" w:cs="Times New Roman"/>
          <w:color w:val="000000"/>
          <w:lang w:val="en-US"/>
        </w:rPr>
        <w:t>was not applied</w:t>
      </w:r>
      <w:proofErr w:type="gramEnd"/>
      <w:r w:rsidRPr="000F7936">
        <w:rPr>
          <w:rFonts w:ascii="Times New Roman" w:eastAsia="Times New Roman" w:hAnsi="Times New Roman" w:cs="Times New Roman"/>
          <w:color w:val="000000"/>
          <w:lang w:val="en-US"/>
        </w:rPr>
        <w:t xml:space="preserve"> to the MCI sample</w:t>
      </w:r>
      <w:r w:rsidR="008A3A76">
        <w:rPr>
          <w:rFonts w:ascii="Times New Roman" w:eastAsia="Times New Roman" w:hAnsi="Times New Roman" w:cs="Times New Roman"/>
          <w:color w:val="000000"/>
          <w:lang w:val="en-US"/>
        </w:rPr>
        <w:t>s of either ADNI or DELCODE</w:t>
      </w:r>
      <w:r w:rsidRPr="000F7936">
        <w:rPr>
          <w:rFonts w:ascii="Times New Roman" w:eastAsia="Times New Roman" w:hAnsi="Times New Roman" w:cs="Times New Roman"/>
          <w:color w:val="000000"/>
          <w:lang w:val="en-US"/>
        </w:rPr>
        <w:t>.</w:t>
      </w:r>
    </w:p>
    <w:p w14:paraId="2D3DCB8E" w14:textId="434C5EDD" w:rsidR="003E2A9A" w:rsidRPr="003E2A9A" w:rsidRDefault="003E2A9A" w:rsidP="009269A6">
      <w:pPr>
        <w:spacing w:after="0"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2.3.2 Inner cross-validation</w:t>
      </w:r>
    </w:p>
    <w:p w14:paraId="18410B2F" w14:textId="376393F3" w:rsidR="006A6AC5" w:rsidRDefault="003E2A9A" w:rsidP="003E2A9A">
      <w:pPr>
        <w:keepNext/>
        <w:spacing w:after="0" w:line="480" w:lineRule="auto"/>
        <w:jc w:val="both"/>
        <w:rPr>
          <w:rFonts w:ascii="Times New Roman" w:eastAsia="Times New Roman" w:hAnsi="Times New Roman" w:cs="Times New Roman"/>
          <w:color w:val="000000"/>
          <w:lang w:val="en-US"/>
        </w:rPr>
      </w:pPr>
      <w:r>
        <w:rPr>
          <w:rFonts w:ascii="Times New Roman" w:hAnsi="Times New Roman" w:cs="Times New Roman"/>
          <w:lang w:val="en-US"/>
        </w:rPr>
        <w:t xml:space="preserve">The inner cross-validation procedure </w:t>
      </w:r>
      <w:proofErr w:type="gramStart"/>
      <w:r>
        <w:rPr>
          <w:rFonts w:ascii="Times New Roman" w:hAnsi="Times New Roman" w:cs="Times New Roman"/>
          <w:lang w:val="en-US"/>
        </w:rPr>
        <w:t xml:space="preserve">was performed </w:t>
      </w:r>
      <w:r w:rsidR="004744CF">
        <w:rPr>
          <w:rFonts w:ascii="Times New Roman" w:hAnsi="Times New Roman" w:cs="Times New Roman"/>
          <w:lang w:val="en-US"/>
        </w:rPr>
        <w:t xml:space="preserve">for hyperparameter tuning and </w:t>
      </w:r>
      <w:r w:rsidR="007E5369">
        <w:rPr>
          <w:rFonts w:ascii="Times New Roman" w:hAnsi="Times New Roman" w:cs="Times New Roman"/>
          <w:lang w:val="en-US"/>
        </w:rPr>
        <w:t>yielded five</w:t>
      </w:r>
      <w:r>
        <w:rPr>
          <w:rFonts w:ascii="Times New Roman" w:hAnsi="Times New Roman" w:cs="Times New Roman"/>
          <w:lang w:val="en-US"/>
        </w:rPr>
        <w:t xml:space="preserve"> ‘</w:t>
      </w:r>
      <w:r w:rsidR="004744CF">
        <w:rPr>
          <w:rFonts w:ascii="Times New Roman" w:hAnsi="Times New Roman" w:cs="Times New Roman"/>
          <w:lang w:val="en-US"/>
        </w:rPr>
        <w:t>final</w:t>
      </w:r>
      <w:r>
        <w:rPr>
          <w:rFonts w:ascii="Times New Roman" w:hAnsi="Times New Roman" w:cs="Times New Roman"/>
          <w:lang w:val="en-US"/>
        </w:rPr>
        <w:t xml:space="preserve"> model</w:t>
      </w:r>
      <w:r w:rsidR="007E5369">
        <w:rPr>
          <w:rFonts w:ascii="Times New Roman" w:hAnsi="Times New Roman" w:cs="Times New Roman"/>
          <w:lang w:val="en-US"/>
        </w:rPr>
        <w:t>s</w:t>
      </w:r>
      <w:r>
        <w:rPr>
          <w:rFonts w:ascii="Times New Roman" w:hAnsi="Times New Roman" w:cs="Times New Roman"/>
          <w:lang w:val="en-US"/>
        </w:rPr>
        <w:t>’</w:t>
      </w:r>
      <w:r w:rsidR="007E5369">
        <w:rPr>
          <w:rFonts w:ascii="Times New Roman" w:hAnsi="Times New Roman" w:cs="Times New Roman"/>
          <w:lang w:val="en-US"/>
        </w:rPr>
        <w:t>, i.e., one that was optimized</w:t>
      </w:r>
      <w:r>
        <w:rPr>
          <w:rFonts w:ascii="Times New Roman" w:hAnsi="Times New Roman" w:cs="Times New Roman"/>
          <w:lang w:val="en-US"/>
        </w:rPr>
        <w:t xml:space="preserve"> for each train set.</w:t>
      </w:r>
      <w:proofErr w:type="gramEnd"/>
      <w:r>
        <w:rPr>
          <w:rFonts w:ascii="Times New Roman" w:hAnsi="Times New Roman" w:cs="Times New Roman"/>
          <w:lang w:val="en-US"/>
        </w:rPr>
        <w:t xml:space="preserve"> </w:t>
      </w:r>
      <w:r w:rsidR="005D1CCE" w:rsidRPr="003E2A9A">
        <w:rPr>
          <w:rFonts w:ascii="Times New Roman" w:hAnsi="Times New Roman" w:cs="Times New Roman"/>
          <w:lang w:val="en-US"/>
        </w:rPr>
        <w:t xml:space="preserve">Two types of </w:t>
      </w:r>
      <w:r>
        <w:rPr>
          <w:rFonts w:ascii="Times New Roman" w:hAnsi="Times New Roman" w:cs="Times New Roman"/>
          <w:lang w:val="en-US"/>
        </w:rPr>
        <w:t>algorithms</w:t>
      </w:r>
      <w:r w:rsidR="005D1CCE" w:rsidRPr="003E2A9A">
        <w:rPr>
          <w:rFonts w:ascii="Times New Roman" w:hAnsi="Times New Roman" w:cs="Times New Roman"/>
          <w:lang w:val="en-US"/>
        </w:rPr>
        <w:t xml:space="preserve"> previously </w:t>
      </w:r>
      <w:r w:rsidR="00306E59">
        <w:rPr>
          <w:noProof/>
        </w:rPr>
        <w:pict w14:anchorId="003B6E43">
          <v:shape id="_x0000_s1036" type="#_x0000_t75" style="position:absolute;left:0;text-align:left;margin-left:.3pt;margin-top:107.05pt;width:453.75pt;height:477.75pt;z-index:-251658240;mso-position-horizontal-relative:text;mso-position-vertical-relative:text;mso-width-relative:page;mso-height-relative:page" wrapcoords="-36 0 -36 21566 21600 21566 21600 0 -36 0">
            <v:imagedata r:id="rId15" o:title="Figure1_v3-BrainAgePredictionPipeline"/>
            <w10:wrap type="tight"/>
          </v:shape>
        </w:pict>
      </w:r>
      <w:r w:rsidR="005D1CCE" w:rsidRPr="003E2A9A">
        <w:rPr>
          <w:rFonts w:ascii="Times New Roman" w:hAnsi="Times New Roman" w:cs="Times New Roman"/>
          <w:lang w:val="en-US"/>
        </w:rPr>
        <w:t>recommended for small sample sizes</w:t>
      </w:r>
      <w:r w:rsidR="005D1CCE" w:rsidRPr="003E2A9A">
        <w:rPr>
          <w:rFonts w:ascii="Times New Roman" w:hAnsi="Times New Roman" w:cs="Times New Roman"/>
          <w:lang w:val="en-US"/>
        </w:rPr>
        <w:fldChar w:fldCharType="begin" w:fldLock="1"/>
      </w:r>
      <w:r w:rsidR="0052074D">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16&lt;/sup&gt;","plainTextFormattedCitation":"16","previouslyFormattedCitation":"&lt;sup&gt;16&lt;/sup&gt;"},"properties":{"noteIndex":0},"schema":"https://github.com/citation-style-language/schema/raw/master/csl-citation.json"}</w:instrText>
      </w:r>
      <w:r w:rsidR="005D1CCE" w:rsidRPr="003E2A9A">
        <w:rPr>
          <w:rFonts w:ascii="Times New Roman" w:hAnsi="Times New Roman" w:cs="Times New Roman"/>
          <w:lang w:val="en-US"/>
        </w:rPr>
        <w:fldChar w:fldCharType="separate"/>
      </w:r>
      <w:r w:rsidR="00AA548F" w:rsidRPr="003E2A9A">
        <w:rPr>
          <w:rFonts w:ascii="Times New Roman" w:hAnsi="Times New Roman" w:cs="Times New Roman"/>
          <w:noProof/>
          <w:vertAlign w:val="superscript"/>
          <w:lang w:val="en-US"/>
        </w:rPr>
        <w:t>16</w:t>
      </w:r>
      <w:r w:rsidR="005D1CCE" w:rsidRPr="003E2A9A">
        <w:rPr>
          <w:rFonts w:ascii="Times New Roman" w:hAnsi="Times New Roman" w:cs="Times New Roman"/>
          <w:lang w:val="en-US"/>
        </w:rPr>
        <w:fldChar w:fldCharType="end"/>
      </w:r>
      <w:r w:rsidR="005D1CCE" w:rsidRPr="003E2A9A">
        <w:rPr>
          <w:rFonts w:ascii="Times New Roman" w:hAnsi="Times New Roman" w:cs="Times New Roman"/>
          <w:lang w:val="en-US"/>
        </w:rPr>
        <w:t xml:space="preserve"> were implemented for brain age prediction: support vector regression (SVR) and relevance vector regression (RVR). </w:t>
      </w:r>
      <w:r w:rsidR="004744CF">
        <w:rPr>
          <w:rFonts w:ascii="Times New Roman" w:eastAsia="Times New Roman" w:hAnsi="Times New Roman" w:cs="Times New Roman"/>
          <w:color w:val="000000"/>
          <w:lang w:val="en-US"/>
        </w:rPr>
        <w:t>Hyperparameter tuning was performed</w:t>
      </w:r>
      <w:r w:rsidR="006A6AC5" w:rsidRPr="003E2A9A">
        <w:rPr>
          <w:rFonts w:ascii="Times New Roman" w:eastAsia="Times New Roman" w:hAnsi="Times New Roman" w:cs="Times New Roman"/>
          <w:color w:val="000000"/>
          <w:lang w:val="en-US"/>
        </w:rPr>
        <w:t xml:space="preserve"> using five-fold stratified cross-</w:t>
      </w:r>
      <w:r w:rsidR="004744CF">
        <w:rPr>
          <w:rFonts w:ascii="Times New Roman" w:eastAsia="Times New Roman" w:hAnsi="Times New Roman" w:cs="Times New Roman"/>
          <w:color w:val="000000"/>
          <w:lang w:val="en-US"/>
        </w:rPr>
        <w:t xml:space="preserve">validation </w:t>
      </w:r>
      <w:r w:rsidR="006A6AC5" w:rsidRPr="003E2A9A">
        <w:rPr>
          <w:rFonts w:ascii="Times New Roman" w:eastAsia="Times New Roman" w:hAnsi="Times New Roman" w:cs="Times New Roman"/>
          <w:color w:val="000000"/>
          <w:lang w:val="en-US"/>
        </w:rPr>
        <w:t>(for</w:t>
      </w:r>
      <w:r w:rsidR="0022254A" w:rsidRPr="003E2A9A">
        <w:rPr>
          <w:rFonts w:ascii="Times New Roman" w:eastAsia="Times New Roman" w:hAnsi="Times New Roman" w:cs="Times New Roman"/>
          <w:color w:val="000000"/>
          <w:lang w:val="en-US"/>
        </w:rPr>
        <w:t xml:space="preserve"> </w:t>
      </w:r>
      <w:r w:rsidR="006A6AC5" w:rsidRPr="003E2A9A">
        <w:rPr>
          <w:rFonts w:ascii="Times New Roman" w:eastAsia="Times New Roman" w:hAnsi="Times New Roman" w:cs="Times New Roman"/>
          <w:color w:val="000000"/>
          <w:lang w:val="en-US"/>
        </w:rPr>
        <w:t xml:space="preserve">a list of hyperparameters, see Supplementary Materials Table </w:t>
      </w:r>
      <w:r w:rsidR="007E5369">
        <w:rPr>
          <w:noProof/>
          <w:lang w:val="en-US"/>
        </w:rPr>
        <w:lastRenderedPageBreak/>
        <mc:AlternateContent>
          <mc:Choice Requires="wps">
            <w:drawing>
              <wp:anchor distT="0" distB="0" distL="114300" distR="114300" simplePos="0" relativeHeight="251657216" behindDoc="1" locked="0" layoutInCell="1" allowOverlap="1" wp14:anchorId="4CC17DF7" wp14:editId="448A2A67">
                <wp:simplePos x="0" y="0"/>
                <wp:positionH relativeFrom="margin">
                  <wp:posOffset>20762</wp:posOffset>
                </wp:positionH>
                <wp:positionV relativeFrom="paragraph">
                  <wp:posOffset>7455701</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4E2184C2" w:rsidR="00306E59" w:rsidRPr="000F7936" w:rsidRDefault="00306E59" w:rsidP="0022254A">
                            <w:pPr>
                              <w:pStyle w:val="Beschriftung"/>
                              <w:jc w:val="both"/>
                              <w:rPr>
                                <w:rFonts w:ascii="Times New Roman" w:hAnsi="Times New Roman" w:cs="Times New Roman"/>
                                <w:i w:val="0"/>
                                <w:color w:val="000000" w:themeColor="text1"/>
                                <w:sz w:val="22"/>
                                <w:szCs w:val="22"/>
                                <w:lang w:val="en-US"/>
                              </w:rPr>
                            </w:pPr>
                            <w:bookmarkStart w:id="12"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12"/>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306E59" w:rsidRPr="0022254A" w:rsidRDefault="00306E59"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87.05pt;width:453.75pt;height:12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" stroked="f">
                <v:textbox inset="0,0,0,0">
                  <w:txbxContent>
                    <w:p w14:paraId="7B543EB4" w14:textId="4E2184C2" w:rsidR="00306E59" w:rsidRPr="000F7936" w:rsidRDefault="00306E59" w:rsidP="0022254A">
                      <w:pPr>
                        <w:pStyle w:val="Beschriftung"/>
                        <w:jc w:val="both"/>
                        <w:rPr>
                          <w:rFonts w:ascii="Times New Roman" w:hAnsi="Times New Roman" w:cs="Times New Roman"/>
                          <w:i w:val="0"/>
                          <w:color w:val="000000" w:themeColor="text1"/>
                          <w:sz w:val="22"/>
                          <w:szCs w:val="22"/>
                          <w:lang w:val="en-US"/>
                        </w:rPr>
                      </w:pPr>
                      <w:bookmarkStart w:id="13"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13"/>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306E59" w:rsidRPr="0022254A" w:rsidRDefault="00306E59"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3E2A9A">
        <w:rPr>
          <w:rFonts w:ascii="Times New Roman" w:eastAsia="Times New Roman" w:hAnsi="Times New Roman" w:cs="Times New Roman"/>
          <w:color w:val="000000"/>
          <w:lang w:val="en-US"/>
        </w:rPr>
        <w:t xml:space="preserve">1). During each iteration of </w:t>
      </w:r>
      <w:r w:rsidR="00E3093B">
        <w:rPr>
          <w:rFonts w:ascii="Times New Roman" w:eastAsia="Times New Roman" w:hAnsi="Times New Roman" w:cs="Times New Roman"/>
          <w:color w:val="000000"/>
          <w:lang w:val="en-US"/>
        </w:rPr>
        <w:t xml:space="preserve">the inner </w:t>
      </w:r>
      <w:r w:rsidR="006A6AC5" w:rsidRPr="003E2A9A">
        <w:rPr>
          <w:rFonts w:ascii="Times New Roman" w:eastAsia="Times New Roman" w:hAnsi="Times New Roman" w:cs="Times New Roman"/>
          <w:color w:val="000000"/>
          <w:lang w:val="en-US"/>
        </w:rPr>
        <w:t>cross-validation, four parts of the training data were first scaled (by removing the median and scaling the data according to the IQR, “robust scaler” from the scikit-learn library) and then used to fit the models. The respective scaling parameters</w:t>
      </w:r>
      <w:r w:rsidR="004744CF">
        <w:rPr>
          <w:rFonts w:ascii="Times New Roman" w:eastAsia="Times New Roman" w:hAnsi="Times New Roman" w:cs="Times New Roman"/>
          <w:color w:val="000000"/>
          <w:lang w:val="en-US"/>
        </w:rPr>
        <w:t xml:space="preserve"> and fitted models</w:t>
      </w:r>
      <w:r w:rsidR="006A6AC5" w:rsidRPr="003E2A9A">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were subsequently applied</w:t>
      </w:r>
      <w:proofErr w:type="gramEnd"/>
      <w:r w:rsidR="006A6AC5" w:rsidRPr="003E2A9A">
        <w:rPr>
          <w:rFonts w:ascii="Times New Roman" w:eastAsia="Times New Roman" w:hAnsi="Times New Roman" w:cs="Times New Roman"/>
          <w:color w:val="000000"/>
          <w:lang w:val="en-US"/>
        </w:rPr>
        <w:t xml:space="preserve"> to the fifth part of training data</w:t>
      </w:r>
      <w:r w:rsidR="004744CF">
        <w:rPr>
          <w:rFonts w:ascii="Times New Roman" w:eastAsia="Times New Roman" w:hAnsi="Times New Roman" w:cs="Times New Roman"/>
          <w:color w:val="000000"/>
          <w:lang w:val="en-US"/>
        </w:rPr>
        <w:t>, i.e., the validation set</w:t>
      </w:r>
      <w:r w:rsidR="006A6AC5" w:rsidRPr="003E2A9A">
        <w:rPr>
          <w:rFonts w:ascii="Times New Roman" w:eastAsia="Times New Roman" w:hAnsi="Times New Roman" w:cs="Times New Roman"/>
          <w:color w:val="000000"/>
          <w:lang w:val="en-US"/>
        </w:rPr>
        <w:t>.</w:t>
      </w:r>
      <w:r w:rsidR="004744CF">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As a result</w:t>
      </w:r>
      <w:proofErr w:type="gramEnd"/>
      <w:r w:rsidR="006A6AC5" w:rsidRPr="003E2A9A">
        <w:rPr>
          <w:rFonts w:ascii="Times New Roman" w:eastAsia="Times New Roman" w:hAnsi="Times New Roman" w:cs="Times New Roman"/>
          <w:color w:val="000000"/>
          <w:lang w:val="en-US"/>
        </w:rPr>
        <w:t xml:space="preserve"> of</w:t>
      </w:r>
      <w:r w:rsidR="004744CF">
        <w:rPr>
          <w:rFonts w:ascii="Times New Roman" w:eastAsia="Times New Roman" w:hAnsi="Times New Roman" w:cs="Times New Roman"/>
          <w:color w:val="000000"/>
          <w:lang w:val="en-US"/>
        </w:rPr>
        <w:t xml:space="preserve"> the inner</w:t>
      </w:r>
      <w:r w:rsidR="006A6AC5" w:rsidRPr="003E2A9A">
        <w:rPr>
          <w:rFonts w:ascii="Times New Roman" w:eastAsia="Times New Roman" w:hAnsi="Times New Roman" w:cs="Times New Roman"/>
          <w:color w:val="000000"/>
          <w:lang w:val="en-US"/>
        </w:rPr>
        <w:t xml:space="preserve"> cross-validation, one optimal RVR and one optimal SVR was yielded, where “optimal” refers to the respective </w:t>
      </w:r>
      <w:r w:rsidR="004744CF">
        <w:rPr>
          <w:rFonts w:ascii="Times New Roman" w:eastAsia="Times New Roman" w:hAnsi="Times New Roman" w:cs="Times New Roman"/>
          <w:color w:val="000000"/>
          <w:lang w:val="en-US"/>
        </w:rPr>
        <w:t>hyper</w:t>
      </w:r>
      <w:r w:rsidR="006A6AC5" w:rsidRPr="003E2A9A">
        <w:rPr>
          <w:rFonts w:ascii="Times New Roman" w:eastAsia="Times New Roman" w:hAnsi="Times New Roman" w:cs="Times New Roman"/>
          <w:color w:val="000000"/>
          <w:lang w:val="en-US"/>
        </w:rPr>
        <w:t xml:space="preserve">parameter configuration that allowed for the smallest average MAE </w:t>
      </w:r>
      <w:r w:rsidR="0022254A" w:rsidRPr="003E2A9A">
        <w:rPr>
          <w:rFonts w:ascii="Times New Roman" w:eastAsia="Times New Roman" w:hAnsi="Times New Roman" w:cs="Times New Roman"/>
          <w:color w:val="000000"/>
          <w:lang w:val="en-US"/>
        </w:rPr>
        <w:t>b</w:t>
      </w:r>
      <w:r w:rsidR="006A6AC5" w:rsidRPr="003E2A9A">
        <w:rPr>
          <w:rFonts w:ascii="Times New Roman" w:eastAsia="Times New Roman" w:hAnsi="Times New Roman" w:cs="Times New Roman"/>
          <w:color w:val="000000"/>
          <w:lang w:val="en-US"/>
        </w:rPr>
        <w:t>etween CA an</w:t>
      </w:r>
      <w:r w:rsidR="004744CF">
        <w:rPr>
          <w:rFonts w:ascii="Times New Roman" w:eastAsia="Times New Roman" w:hAnsi="Times New Roman" w:cs="Times New Roman"/>
          <w:color w:val="000000"/>
          <w:lang w:val="en-US"/>
        </w:rPr>
        <w:t>d BPA across the validation set. T</w:t>
      </w:r>
      <w:r w:rsidR="006A6AC5" w:rsidRPr="003E2A9A">
        <w:rPr>
          <w:rFonts w:ascii="Times New Roman" w:eastAsia="Times New Roman" w:hAnsi="Times New Roman" w:cs="Times New Roman"/>
          <w:color w:val="000000"/>
          <w:lang w:val="en-US"/>
        </w:rPr>
        <w:t>he final model was the</w:t>
      </w:r>
      <w:r w:rsidR="004744CF">
        <w:rPr>
          <w:rFonts w:ascii="Times New Roman" w:eastAsia="Times New Roman" w:hAnsi="Times New Roman" w:cs="Times New Roman"/>
          <w:color w:val="000000"/>
          <w:lang w:val="en-US"/>
        </w:rPr>
        <w:t xml:space="preserve"> model</w:t>
      </w:r>
      <w:r w:rsidR="006A6AC5" w:rsidRPr="003E2A9A">
        <w:rPr>
          <w:rFonts w:ascii="Times New Roman" w:eastAsia="Times New Roman" w:hAnsi="Times New Roman" w:cs="Times New Roman"/>
          <w:color w:val="000000"/>
          <w:lang w:val="en-US"/>
        </w:rPr>
        <w:t xml:space="preserve"> with the smallest average MAE across the remaining two optimal models.</w:t>
      </w:r>
    </w:p>
    <w:p w14:paraId="366AFA71" w14:textId="10E2621F" w:rsidR="008E261C" w:rsidRPr="008E261C" w:rsidRDefault="008E261C" w:rsidP="003E2A9A">
      <w:pPr>
        <w:keepNext/>
        <w:spacing w:after="0" w:line="480" w:lineRule="auto"/>
        <w:jc w:val="both"/>
        <w:rPr>
          <w:rFonts w:ascii="Times New Roman" w:hAnsi="Times New Roman" w:cs="Times New Roman"/>
          <w:b/>
          <w:lang w:val="en-US"/>
        </w:rPr>
      </w:pPr>
      <w:r w:rsidRPr="008E261C">
        <w:rPr>
          <w:rFonts w:ascii="Times New Roman" w:eastAsia="Times New Roman" w:hAnsi="Times New Roman" w:cs="Times New Roman"/>
          <w:b/>
          <w:color w:val="000000"/>
          <w:lang w:val="en-US"/>
        </w:rPr>
        <w:t>2.3.3 Bias correction</w:t>
      </w:r>
    </w:p>
    <w:p w14:paraId="1256C8A4" w14:textId="4B51BEA9" w:rsidR="006A6AC5" w:rsidRPr="008E261C" w:rsidRDefault="006A6AC5" w:rsidP="008E261C">
      <w:pPr>
        <w:spacing w:after="0" w:line="480" w:lineRule="auto"/>
        <w:jc w:val="both"/>
        <w:rPr>
          <w:rFonts w:ascii="Times New Roman" w:eastAsia="Times New Roman" w:hAnsi="Times New Roman" w:cs="Times New Roman"/>
          <w:lang w:val="en-US"/>
        </w:rPr>
      </w:pPr>
      <w:r w:rsidRPr="008E261C">
        <w:rPr>
          <w:rFonts w:ascii="Times New Roman" w:eastAsia="Times New Roman" w:hAnsi="Times New Roman" w:cs="Times New Roman"/>
          <w:color w:val="000000"/>
          <w:lang w:val="en-US"/>
        </w:rPr>
        <w:t>BPA is subject to a frequently reported bias, in which BPA of older individuals is under- and BPA of younger individuals is overestimated</w:t>
      </w:r>
      <w:r w:rsidRPr="008E261C">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17&lt;/sup&gt;","plainTextFormattedCitation":"17","previouslyFormattedCitation":"&lt;sup&gt;17&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17</w:t>
      </w:r>
      <w:r w:rsidRPr="008E261C">
        <w:rPr>
          <w:rFonts w:ascii="Times New Roman" w:eastAsia="Times New Roman" w:hAnsi="Times New Roman" w:cs="Times New Roman"/>
          <w:color w:val="000000"/>
          <w:lang w:val="en-US"/>
        </w:rPr>
        <w:fldChar w:fldCharType="end"/>
      </w:r>
      <w:r w:rsidRPr="008E261C">
        <w:rPr>
          <w:rFonts w:ascii="Times New Roman" w:eastAsia="Times New Roman" w:hAnsi="Times New Roman" w:cs="Times New Roman"/>
          <w:color w:val="000000"/>
          <w:lang w:val="en-US"/>
        </w:rPr>
        <w:t>, regardless of the data or method under consideration</w:t>
      </w:r>
      <w:r w:rsidRPr="008E261C">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18&lt;/sup&gt;","plainTextFormattedCitation":"18","previouslyFormattedCitation":"&lt;sup&gt;18&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18</w:t>
      </w:r>
      <w:r w:rsidRPr="008E261C">
        <w:rPr>
          <w:rFonts w:ascii="Times New Roman" w:eastAsia="Times New Roman" w:hAnsi="Times New Roman" w:cs="Times New Roman"/>
          <w:color w:val="000000"/>
          <w:lang w:val="en-US"/>
        </w:rPr>
        <w:fldChar w:fldCharType="end"/>
      </w:r>
      <w:r w:rsidRPr="008E261C">
        <w:rPr>
          <w:rFonts w:ascii="Times New Roman" w:eastAsia="Times New Roman" w:hAnsi="Times New Roman" w:cs="Times New Roman"/>
          <w:color w:val="000000"/>
          <w:lang w:val="en-US"/>
        </w:rPr>
        <w:t xml:space="preserve">. Several approaches have been suggested for the correction of this bias, which can be broadly summarized into </w:t>
      </w:r>
      <w:r w:rsidR="008E261C">
        <w:rPr>
          <w:rFonts w:ascii="Times New Roman" w:eastAsia="Times New Roman" w:hAnsi="Times New Roman" w:cs="Times New Roman"/>
          <w:iCs/>
          <w:color w:val="000000"/>
          <w:lang w:val="en-US"/>
        </w:rPr>
        <w:t>methods including chronological age</w:t>
      </w:r>
      <w:r w:rsidRPr="008E261C">
        <w:rPr>
          <w:rFonts w:ascii="Times New Roman" w:eastAsia="Times New Roman" w:hAnsi="Times New Roman" w:cs="Times New Roman"/>
          <w:iCs/>
          <w:color w:val="000000"/>
          <w:lang w:val="en-US"/>
        </w:rPr>
        <w:t xml:space="preserve"> in the correction</w:t>
      </w:r>
      <w:r w:rsidRPr="008E261C">
        <w:rPr>
          <w:rFonts w:ascii="Times New Roman" w:eastAsia="Times New Roman" w:hAnsi="Times New Roman" w:cs="Times New Roman"/>
          <w:color w:val="000000"/>
          <w:lang w:val="en-US"/>
        </w:rPr>
        <w:t xml:space="preserve"> and </w:t>
      </w:r>
      <w:r w:rsidRPr="008E261C">
        <w:rPr>
          <w:rFonts w:ascii="Times New Roman" w:eastAsia="Times New Roman" w:hAnsi="Times New Roman" w:cs="Times New Roman"/>
          <w:iCs/>
          <w:color w:val="000000"/>
          <w:lang w:val="en-US"/>
        </w:rPr>
        <w:t xml:space="preserve">methods not including </w:t>
      </w:r>
      <w:r w:rsidR="008E261C">
        <w:rPr>
          <w:rFonts w:ascii="Times New Roman" w:eastAsia="Times New Roman" w:hAnsi="Times New Roman" w:cs="Times New Roman"/>
          <w:iCs/>
          <w:color w:val="000000"/>
          <w:lang w:val="en-US"/>
        </w:rPr>
        <w:t xml:space="preserve">chronological age </w:t>
      </w:r>
      <w:r w:rsidRPr="008E261C">
        <w:rPr>
          <w:rFonts w:ascii="Times New Roman" w:eastAsia="Times New Roman" w:hAnsi="Times New Roman" w:cs="Times New Roman"/>
          <w:iCs/>
          <w:color w:val="000000"/>
          <w:lang w:val="en-US"/>
        </w:rPr>
        <w:t>in the correction</w:t>
      </w:r>
      <w:r w:rsidRPr="008E261C">
        <w:rPr>
          <w:rFonts w:ascii="Times New Roman" w:eastAsia="Times New Roman" w:hAnsi="Times New Roman" w:cs="Times New Roman"/>
          <w:iCs/>
          <w:color w:val="000000"/>
          <w:lang w:val="en-US"/>
        </w:rPr>
        <w:fldChar w:fldCharType="begin" w:fldLock="1"/>
      </w:r>
      <w:r w:rsidR="0052074D">
        <w:rPr>
          <w:rFonts w:ascii="Times New Roman" w:eastAsia="Times New Roman" w:hAnsi="Times New Roman" w:cs="Times New Roman"/>
          <w:iCs/>
          <w:color w:val="000000"/>
          <w:lang w:val="en-US"/>
        </w:rPr>
        <w:instrText>ADDIN CSL_CITATION {"citationItems":[{"id":"ITEM-1","itemData":{"DOI":"10.1016/j.nicl.2020.102229","ISSN":"22131582","PMID":"32120292","author":[{"dropping-particle":"","family":"Lange","given":"Ann Marie G.","non-dropping-particle":"de","parse-names":false,"suffix":""},{"dropping-particle":"","family":"Cole","given":"James H.","non-dropping-particle":"","parse-names":false,"suffix":""}],"container-title":"NeuroImage: Clinical","id":"ITEM-1","issued":{"date-parts":[["2020","1","1"]]},"publisher":"Elsevier Inc.","title":"Commentary: Correction procedures in brain-age prediction","type":"article","volume":"26"},"uris":["http://www.mendeley.com/documents/?uuid=36619c8f-3a9e-3362-a4d8-7b9c7411edc7"]}],"mendeley":{"formattedCitation":"&lt;sup&gt;19&lt;/sup&gt;","plainTextFormattedCitation":"19","previouslyFormattedCitation":"&lt;sup&gt;19&lt;/sup&gt;"},"properties":{"noteIndex":0},"schema":"https://github.com/citation-style-language/schema/raw/master/csl-citation.json"}</w:instrText>
      </w:r>
      <w:r w:rsidRPr="008E261C">
        <w:rPr>
          <w:rFonts w:ascii="Times New Roman" w:eastAsia="Times New Roman" w:hAnsi="Times New Roman" w:cs="Times New Roman"/>
          <w:iCs/>
          <w:color w:val="000000"/>
          <w:lang w:val="en-US"/>
        </w:rPr>
        <w:fldChar w:fldCharType="separate"/>
      </w:r>
      <w:r w:rsidR="00AA548F" w:rsidRPr="008E261C">
        <w:rPr>
          <w:rFonts w:ascii="Times New Roman" w:eastAsia="Times New Roman" w:hAnsi="Times New Roman" w:cs="Times New Roman"/>
          <w:iCs/>
          <w:noProof/>
          <w:color w:val="000000"/>
          <w:vertAlign w:val="superscript"/>
          <w:lang w:val="en-US"/>
        </w:rPr>
        <w:t>19</w:t>
      </w:r>
      <w:r w:rsidRPr="008E261C">
        <w:rPr>
          <w:rFonts w:ascii="Times New Roman" w:eastAsia="Times New Roman" w:hAnsi="Times New Roman" w:cs="Times New Roman"/>
          <w:iCs/>
          <w:color w:val="000000"/>
          <w:lang w:val="en-US"/>
        </w:rPr>
        <w:fldChar w:fldCharType="end"/>
      </w:r>
      <w:r w:rsidRPr="008E261C">
        <w:rPr>
          <w:rFonts w:ascii="Times New Roman" w:eastAsia="Times New Roman" w:hAnsi="Times New Roman" w:cs="Times New Roman"/>
          <w:color w:val="000000"/>
          <w:lang w:val="en-US"/>
        </w:rPr>
        <w:t xml:space="preserve">. </w:t>
      </w:r>
      <w:r w:rsidR="008E261C">
        <w:rPr>
          <w:rFonts w:ascii="Times New Roman" w:eastAsia="Times New Roman" w:hAnsi="Times New Roman" w:cs="Times New Roman"/>
          <w:color w:val="000000"/>
          <w:lang w:val="en-US"/>
        </w:rPr>
        <w:t>Here, b</w:t>
      </w:r>
      <w:r w:rsidRPr="008E261C">
        <w:rPr>
          <w:rFonts w:ascii="Times New Roman" w:eastAsia="Times New Roman" w:hAnsi="Times New Roman" w:cs="Times New Roman"/>
          <w:color w:val="000000"/>
          <w:lang w:val="en-US"/>
        </w:rPr>
        <w:t xml:space="preserve">ias correction </w:t>
      </w:r>
      <w:r w:rsidR="008E261C">
        <w:rPr>
          <w:rFonts w:ascii="Times New Roman" w:eastAsia="Times New Roman" w:hAnsi="Times New Roman" w:cs="Times New Roman"/>
          <w:color w:val="000000"/>
          <w:lang w:val="en-US"/>
        </w:rPr>
        <w:t xml:space="preserve">parameters </w:t>
      </w:r>
      <w:proofErr w:type="gramStart"/>
      <w:r w:rsidR="008E261C">
        <w:rPr>
          <w:rFonts w:ascii="Times New Roman" w:eastAsia="Times New Roman" w:hAnsi="Times New Roman" w:cs="Times New Roman"/>
          <w:color w:val="000000"/>
          <w:lang w:val="en-US"/>
        </w:rPr>
        <w:t>were estimated</w:t>
      </w:r>
      <w:proofErr w:type="gramEnd"/>
      <w:r w:rsidR="008E261C">
        <w:rPr>
          <w:rFonts w:ascii="Times New Roman" w:eastAsia="Times New Roman" w:hAnsi="Times New Roman" w:cs="Times New Roman"/>
          <w:color w:val="000000"/>
          <w:lang w:val="en-US"/>
        </w:rPr>
        <w:t xml:space="preserve"> from BPA in the </w:t>
      </w:r>
      <w:r w:rsidRPr="008E261C">
        <w:rPr>
          <w:rFonts w:ascii="Times New Roman" w:eastAsia="Times New Roman" w:hAnsi="Times New Roman" w:cs="Times New Roman"/>
          <w:color w:val="000000"/>
          <w:lang w:val="en-US"/>
        </w:rPr>
        <w:t xml:space="preserve">validation </w:t>
      </w:r>
      <w:r w:rsidR="008E261C">
        <w:rPr>
          <w:rFonts w:ascii="Times New Roman" w:eastAsia="Times New Roman" w:hAnsi="Times New Roman" w:cs="Times New Roman"/>
          <w:color w:val="000000"/>
          <w:lang w:val="en-US"/>
        </w:rPr>
        <w:t>set</w:t>
      </w:r>
      <w:r w:rsidRPr="008E261C">
        <w:rPr>
          <w:rFonts w:ascii="Times New Roman" w:eastAsia="Times New Roman" w:hAnsi="Times New Roman" w:cs="Times New Roman"/>
          <w:color w:val="000000"/>
          <w:lang w:val="en-US"/>
        </w:rPr>
        <w:t xml:space="preserve">, and subsequently applied to </w:t>
      </w:r>
      <w:r w:rsidR="008E261C">
        <w:rPr>
          <w:rFonts w:ascii="Times New Roman" w:eastAsia="Times New Roman" w:hAnsi="Times New Roman" w:cs="Times New Roman"/>
          <w:color w:val="000000"/>
          <w:lang w:val="en-US"/>
        </w:rPr>
        <w:t>all</w:t>
      </w:r>
      <w:r w:rsidRPr="008E261C">
        <w:rPr>
          <w:rFonts w:ascii="Times New Roman" w:eastAsia="Times New Roman" w:hAnsi="Times New Roman" w:cs="Times New Roman"/>
          <w:color w:val="000000"/>
          <w:lang w:val="en-US"/>
        </w:rPr>
        <w:t xml:space="preserve"> test </w:t>
      </w:r>
      <w:r w:rsidR="008E261C">
        <w:rPr>
          <w:rFonts w:ascii="Times New Roman" w:eastAsia="Times New Roman" w:hAnsi="Times New Roman" w:cs="Times New Roman"/>
          <w:color w:val="000000"/>
          <w:lang w:val="en-US"/>
        </w:rPr>
        <w:t>sets</w:t>
      </w:r>
      <w:r w:rsidRPr="008E261C">
        <w:rPr>
          <w:rFonts w:ascii="Times New Roman" w:eastAsia="Times New Roman" w:hAnsi="Times New Roman" w:cs="Times New Roman"/>
          <w:color w:val="000000"/>
          <w:lang w:val="en-US"/>
        </w:rPr>
        <w:t>. To obtain an in-depth understanding of the effect of the different methods of bias correction on the prediction of CA from MRI and FDG-PET in our data, we implemented</w:t>
      </w:r>
      <w:r w:rsidR="008E261C">
        <w:rPr>
          <w:rFonts w:ascii="Times New Roman" w:eastAsia="Times New Roman" w:hAnsi="Times New Roman" w:cs="Times New Roman"/>
          <w:color w:val="000000"/>
          <w:lang w:val="en-US"/>
        </w:rPr>
        <w:t xml:space="preserve"> bias correction with and without including chronological age</w:t>
      </w:r>
      <w:r w:rsidRPr="008E261C">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scheme","type":"article-journal","volume":"24"},"uris":["http://www.mendeley.com/documents/?uuid=9e38288c-47a7-3fd8-a73f-0ceebcf7b5e7"]},{"id":"ITEM-2","itemData":{"DOI":"10.1038/mp.2017.62","ISSN":"14765578","abstract":"Age-associated disease and disability are placing a growing burden on society. However, ageing does not affect people uniformly. Hence, markers of the underlying biological ageing process are needed to help identify people at increased risk of age-associated physical and cognitive impairments and ultimately, death. Here, we present such a biomarker, 'brain-predicted age', derived using structural neuroimaging. Brain-predicted age was calculated using machine-learning analysis, trained on neuroimaging data from a large healthy reference sample (N=2001), then tested in the Lothian Birth Cohort 1936 (N=669), to determine relationships with age-associated functional measures and mortality. Having a brain-predicted age indicative of an older-appearing brain was associated with: weaker grip strength, poorer lung function, slower walking speed, lower fluid intelligence, higher allostatic load and increased mortality risk. Furthermore, while combining brain-predicted age with grey matter and cerebrospinal fluid volumes (themselves strong predictors) not did improve mortality risk prediction, the combination of brain-predicted age and DNA-methylation-predicted age did. This indicates that neuroimaging and epigenetics measures of ageing can provide complementary data regarding health outcomes. Our study introduces a clinically-relevant neuroimaging ageing biomarker and demonstrates that combining distinct measurements of biological ageing further helps to determine risk of age-related deterioration and death.","author":[{"dropping-particle":"","family":"Cole","given":"J. H.","non-dropping-particle":"","parse-names":false,"suffix":""},{"dropping-particle":"","family":"Ritchie","given":"S. J.","non-dropping-particle":"","parse-names":false,"suffix":""},{"dropping-particle":"","family":"Bastin","given":"M. E.","non-dropping-particle":"","parse-names":false,"suffix":""},{"dropping-particle":"","family":"Valdés Hernández","given":"M. C.","non-dropping-particle":"","parse-names":false,"suffix":""},{"dropping-particle":"","family":"Muñoz Maniega","given":"S.","non-dropping-particle":"","parse-names":false,"suffix":""},{"dropping-particle":"","family":"Royle","given":"N.","non-dropping-particle":"","parse-names":false,"suffix":""},{"dropping-particle":"","family":"Corley","given":"J.","non-dropping-particle":"","parse-names":false,"suffix":""},{"dropping-particle":"","family":"Pattie","given":"A.","non-dropping-particle":"","parse-names":false,"suffix":""},{"dropping-particle":"","family":"Harris","given":"S. E.","non-dropping-particle":"","parse-names":false,"suffix":""},{"dropping-particle":"","family":"Zhang","given":"Q.","non-dropping-particle":"","parse-names":false,"suffix":""},{"dropping-particle":"","family":"Wray","given":"N. R.","non-dropping-particle":"","parse-names":false,"suffix":""},{"dropping-particle":"","family":"Redmond","given":"P.","non-dropping-particle":"","parse-names":false,"suffix":""},{"dropping-particle":"","family":"Marioni","given":"R. E.","non-dropping-particle":"","parse-names":false,"suffix":""},{"dropping-particle":"","family":"Starr","given":"J. M.","non-dropping-particle":"","parse-names":false,"suffix":""},{"dropping-particle":"","family":"Cox","given":"S. R.","non-dropping-particle":"","parse-names":false,"suffix":""},{"dropping-particle":"","family":"Wardlaw","given":"J. M.","non-dropping-particle":"","parse-names":false,"suffix":""},{"dropping-particle":"","family":"Sharp","given":"D. J.","non-dropping-particle":"","parse-names":false,"suffix":""},{"dropping-particle":"","family":"Deary","given":"I. J.","non-dropping-particle":"","parse-names":false,"suffix":""}],"container-title":"Molecular Psychiatry","id":"ITEM-2","issue":"5","issued":{"date-parts":[["2018"]]},"title":"Brain age predicts mortality","type":"article-journal","volume":"23"},"uris":["http://www.mendeley.com/documents/?uuid=c7a6f7f9-6d6f-3fb4-9260-cc5eefff8a7f"]}],"mendeley":{"formattedCitation":"&lt;sup&gt;17,20&lt;/sup&gt;","plainTextFormattedCitation":"17,20","previouslyFormattedCitation":"&lt;sup&gt;17,20&lt;/sup&gt;"},"properties":{"noteIndex":0},"schema":"https://github.com/citation-style-language/schema/raw/master/csl-citation.json"}</w:instrText>
      </w:r>
      <w:r w:rsidRPr="008E261C">
        <w:rPr>
          <w:rFonts w:ascii="Times New Roman" w:eastAsia="Times New Roman" w:hAnsi="Times New Roman" w:cs="Times New Roman"/>
          <w:color w:val="000000"/>
          <w:lang w:val="en-US"/>
        </w:rPr>
        <w:fldChar w:fldCharType="separate"/>
      </w:r>
      <w:r w:rsidR="00AA548F" w:rsidRPr="008E261C">
        <w:rPr>
          <w:rFonts w:ascii="Times New Roman" w:eastAsia="Times New Roman" w:hAnsi="Times New Roman" w:cs="Times New Roman"/>
          <w:noProof/>
          <w:color w:val="000000"/>
          <w:vertAlign w:val="superscript"/>
          <w:lang w:val="en-US"/>
        </w:rPr>
        <w:t>17,20</w:t>
      </w:r>
      <w:r w:rsidRPr="008E261C">
        <w:rPr>
          <w:rFonts w:ascii="Times New Roman" w:eastAsia="Times New Roman" w:hAnsi="Times New Roman" w:cs="Times New Roman"/>
          <w:color w:val="000000"/>
          <w:lang w:val="en-US"/>
        </w:rPr>
        <w:fldChar w:fldCharType="end"/>
      </w:r>
      <w:r w:rsidR="008E261C">
        <w:rPr>
          <w:rFonts w:ascii="Times New Roman" w:eastAsia="Times New Roman" w:hAnsi="Times New Roman" w:cs="Times New Roman"/>
          <w:color w:val="000000"/>
          <w:lang w:val="en-US"/>
        </w:rPr>
        <w:t xml:space="preserve">. We found that only bias correction with chronological age successfully eliminated the correlation between BPA and chronological age in both MRI and FDG-PET across all five test sets </w:t>
      </w:r>
      <w:r w:rsidRPr="008E261C">
        <w:rPr>
          <w:rFonts w:ascii="Times New Roman" w:eastAsia="Times New Roman" w:hAnsi="Times New Roman" w:cs="Times New Roman"/>
          <w:color w:val="000000"/>
          <w:lang w:val="en-US"/>
        </w:rPr>
        <w:t>(see Supplementary Materials for a description of bias-correction without CA and Supplementary Table S4 for results of the methodological comparison</w:t>
      </w:r>
      <w:r w:rsidR="00496D07">
        <w:rPr>
          <w:rFonts w:ascii="Times New Roman" w:eastAsia="Times New Roman" w:hAnsi="Times New Roman" w:cs="Times New Roman"/>
          <w:color w:val="000000"/>
          <w:lang w:val="en-US"/>
        </w:rPr>
        <w:t xml:space="preserve">). The final BPA </w:t>
      </w:r>
      <w:proofErr w:type="gramStart"/>
      <w:r w:rsidRPr="008E261C">
        <w:rPr>
          <w:rFonts w:ascii="Times New Roman" w:eastAsia="Times New Roman" w:hAnsi="Times New Roman" w:cs="Times New Roman"/>
          <w:color w:val="000000"/>
          <w:lang w:val="en-US"/>
        </w:rPr>
        <w:t>was</w:t>
      </w:r>
      <w:r w:rsidR="00496D07">
        <w:rPr>
          <w:rFonts w:ascii="Times New Roman" w:eastAsia="Times New Roman" w:hAnsi="Times New Roman" w:cs="Times New Roman"/>
          <w:color w:val="000000"/>
          <w:lang w:val="en-US"/>
        </w:rPr>
        <w:t xml:space="preserve"> therefore</w:t>
      </w:r>
      <w:r w:rsidRPr="008E261C">
        <w:rPr>
          <w:rFonts w:ascii="Times New Roman" w:eastAsia="Times New Roman" w:hAnsi="Times New Roman" w:cs="Times New Roman"/>
          <w:color w:val="000000"/>
          <w:lang w:val="en-US"/>
        </w:rPr>
        <w:t xml:space="preserve"> calculated</w:t>
      </w:r>
      <w:proofErr w:type="gramEnd"/>
      <w:r w:rsidRPr="008E261C">
        <w:rPr>
          <w:rFonts w:ascii="Times New Roman" w:eastAsia="Times New Roman" w:hAnsi="Times New Roman" w:cs="Times New Roman"/>
          <w:color w:val="000000"/>
          <w:lang w:val="en-US"/>
        </w:rPr>
        <w:t xml:space="preserve"> </w:t>
      </w:r>
      <w:r w:rsidR="00496D07">
        <w:rPr>
          <w:rFonts w:ascii="Times New Roman" w:eastAsia="Times New Roman" w:hAnsi="Times New Roman" w:cs="Times New Roman"/>
          <w:color w:val="000000"/>
          <w:lang w:val="en-US"/>
        </w:rPr>
        <w:t xml:space="preserve">under consideration of chronological age, </w:t>
      </w:r>
      <w:r w:rsidRPr="008E261C">
        <w:rPr>
          <w:rFonts w:ascii="Times New Roman" w:eastAsia="Times New Roman" w:hAnsi="Times New Roman" w:cs="Times New Roman"/>
          <w:color w:val="000000"/>
          <w:lang w:val="en-US"/>
        </w:rPr>
        <w:t>using slope (ɑ) and an intercept (β)</w:t>
      </w:r>
      <w:r w:rsidR="00496D07">
        <w:rPr>
          <w:rFonts w:ascii="Times New Roman" w:eastAsia="Times New Roman" w:hAnsi="Times New Roman" w:cs="Times New Roman"/>
          <w:color w:val="000000"/>
          <w:lang w:val="en-US"/>
        </w:rPr>
        <w:t xml:space="preserve"> as follows</w:t>
      </w:r>
      <w:r w:rsidRPr="008E261C">
        <w:rPr>
          <w:rFonts w:ascii="Times New Roman" w:eastAsia="Times New Roman" w:hAnsi="Times New Roman" w:cs="Times New Roman"/>
          <w:color w:val="000000"/>
          <w:lang w:val="en-US"/>
        </w:rPr>
        <w:t>:</w:t>
      </w:r>
    </w:p>
    <w:p w14:paraId="265C08C2" w14:textId="77777777" w:rsidR="006A6AC5" w:rsidRPr="000F7936" w:rsidRDefault="00306E59"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629F56D1" w14:textId="45860FFE" w:rsidR="00496D07" w:rsidRPr="00496D07" w:rsidRDefault="00496D07" w:rsidP="00496D07">
      <w:pPr>
        <w:spacing w:after="0" w:line="480" w:lineRule="auto"/>
        <w:jc w:val="both"/>
        <w:rPr>
          <w:rFonts w:ascii="Times New Roman" w:eastAsia="Times New Roman" w:hAnsi="Times New Roman" w:cs="Times New Roman"/>
          <w:b/>
          <w:bCs/>
          <w:color w:val="000000"/>
          <w:lang w:val="en-US"/>
        </w:rPr>
      </w:pPr>
      <w:r w:rsidRPr="00496D07">
        <w:rPr>
          <w:rFonts w:ascii="Times New Roman" w:eastAsia="Times New Roman" w:hAnsi="Times New Roman" w:cs="Times New Roman"/>
          <w:b/>
          <w:bCs/>
          <w:color w:val="000000"/>
          <w:lang w:val="en-US"/>
        </w:rPr>
        <w:lastRenderedPageBreak/>
        <w:t xml:space="preserve">2.3.4 </w:t>
      </w:r>
      <w:r>
        <w:rPr>
          <w:rFonts w:ascii="Times New Roman" w:eastAsia="Times New Roman" w:hAnsi="Times New Roman" w:cs="Times New Roman"/>
          <w:b/>
          <w:bCs/>
          <w:color w:val="000000"/>
          <w:lang w:val="en-US"/>
        </w:rPr>
        <w:t>Precision of brain-predicted age</w:t>
      </w:r>
      <w:r w:rsidR="003E54F8">
        <w:rPr>
          <w:rFonts w:ascii="Times New Roman" w:eastAsia="Times New Roman" w:hAnsi="Times New Roman" w:cs="Times New Roman"/>
          <w:b/>
          <w:bCs/>
          <w:color w:val="000000"/>
          <w:lang w:val="en-US"/>
        </w:rPr>
        <w:t xml:space="preserve"> and brain age gap</w:t>
      </w:r>
    </w:p>
    <w:p w14:paraId="3ABB44E4" w14:textId="77777777" w:rsidR="00496D07" w:rsidRDefault="006A6AC5" w:rsidP="00496D07">
      <w:pPr>
        <w:spacing w:after="0"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w:t>
      </w:r>
      <w:r w:rsidR="00496D07">
        <w:rPr>
          <w:rFonts w:ascii="Times New Roman" w:eastAsia="Times New Roman" w:hAnsi="Times New Roman" w:cs="Times New Roman"/>
          <w:bCs/>
          <w:color w:val="000000"/>
          <w:lang w:val="en-US"/>
        </w:rPr>
        <w:t xml:space="preserve"> final models per modality. Thus, per modality, we obtained</w:t>
      </w:r>
      <w:r w:rsidRPr="000F7936">
        <w:rPr>
          <w:rFonts w:ascii="Times New Roman" w:eastAsia="Times New Roman" w:hAnsi="Times New Roman" w:cs="Times New Roman"/>
          <w:bCs/>
          <w:color w:val="000000"/>
          <w:lang w:val="en-US"/>
        </w:rPr>
        <w:t xml:space="preserve"> one prediction per (non-outlier) subject in the CN sample (n = 345), and five predictions per (non-outlier) subject in the CN_validation (</w:t>
      </w:r>
      <w:proofErr w:type="spellStart"/>
      <w:r w:rsidRPr="000F7936">
        <w:rPr>
          <w:rFonts w:ascii="Times New Roman" w:eastAsia="Times New Roman" w:hAnsi="Times New Roman" w:cs="Times New Roman"/>
          <w:bCs/>
          <w:color w:val="000000"/>
          <w:lang w:val="en-US"/>
        </w:rPr>
        <w:t>range</w:t>
      </w:r>
      <w:r w:rsidRPr="000F7936">
        <w:rPr>
          <w:rFonts w:ascii="Times New Roman" w:eastAsia="Times New Roman" w:hAnsi="Times New Roman" w:cs="Times New Roman"/>
          <w:bCs/>
          <w:color w:val="000000"/>
          <w:vertAlign w:val="subscript"/>
          <w:lang w:val="en-US"/>
        </w:rPr>
        <w:t>n</w:t>
      </w:r>
      <w:proofErr w:type="spellEnd"/>
      <w:r w:rsidRPr="000F7936">
        <w:rPr>
          <w:rFonts w:ascii="Times New Roman" w:eastAsia="Times New Roman" w:hAnsi="Times New Roman" w:cs="Times New Roman"/>
          <w:bCs/>
          <w:color w:val="000000"/>
          <w:lang w:val="en-US"/>
        </w:rPr>
        <w:t xml:space="preserve"> = [52, 54]) and MCI sample (n = 513). For each individual,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w:t>
      </w:r>
      <w:proofErr w:type="gramStart"/>
      <w:r w:rsidRPr="000F7936">
        <w:rPr>
          <w:rFonts w:ascii="Times New Roman" w:eastAsia="Times New Roman" w:hAnsi="Times New Roman" w:cs="Times New Roman"/>
          <w:bCs/>
          <w:color w:val="000000"/>
          <w:lang w:val="en-US"/>
        </w:rPr>
        <w:t>was calculated</w:t>
      </w:r>
      <w:proofErr w:type="gramEnd"/>
      <w:r w:rsidRPr="000F7936">
        <w:rPr>
          <w:rFonts w:ascii="Times New Roman" w:eastAsia="Times New Roman" w:hAnsi="Times New Roman" w:cs="Times New Roman"/>
          <w:bCs/>
          <w:color w:val="000000"/>
          <w:lang w:val="en-US"/>
        </w:rPr>
        <w:t xml:space="preserve"> as BPA – CA. MAE and average </w:t>
      </w:r>
      <w:r>
        <w:rPr>
          <w:rFonts w:ascii="Times New Roman" w:eastAsia="Times New Roman" w:hAnsi="Times New Roman" w:cs="Times New Roman"/>
          <w:bCs/>
          <w:color w:val="000000"/>
          <w:lang w:val="en-US"/>
        </w:rPr>
        <w:t>BAG</w:t>
      </w:r>
      <w:r w:rsidRPr="000F7936">
        <w:rPr>
          <w:rFonts w:ascii="Times New Roman" w:eastAsia="Times New Roman" w:hAnsi="Times New Roman" w:cs="Times New Roman"/>
          <w:bCs/>
          <w:color w:val="000000"/>
          <w:lang w:val="en-US"/>
        </w:rPr>
        <w:t xml:space="preserve"> of all samples was compared between modalities using a </w:t>
      </w:r>
      <w:r>
        <w:rPr>
          <w:rFonts w:ascii="Times New Roman" w:eastAsia="Times New Roman" w:hAnsi="Times New Roman" w:cs="Times New Roman"/>
          <w:bCs/>
          <w:color w:val="000000"/>
          <w:lang w:val="en-US"/>
        </w:rPr>
        <w:t>paired</w:t>
      </w:r>
      <w:r w:rsidRPr="000F7936">
        <w:rPr>
          <w:rFonts w:ascii="Times New Roman" w:eastAsia="Times New Roman" w:hAnsi="Times New Roman" w:cs="Times New Roman"/>
          <w:bCs/>
          <w:color w:val="000000"/>
          <w:lang w:val="en-US"/>
        </w:rPr>
        <w:t xml:space="preserve"> t-test.</w:t>
      </w:r>
    </w:p>
    <w:p w14:paraId="354A755D" w14:textId="0ED4FE90" w:rsidR="006A6AC5" w:rsidRPr="00496D07" w:rsidRDefault="006A6AC5" w:rsidP="00496D07">
      <w:pPr>
        <w:spacing w:after="0"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
          <w:color w:val="000000"/>
          <w:lang w:val="en-US"/>
        </w:rPr>
        <w:t xml:space="preserve">2.4 </w:t>
      </w:r>
      <w:r w:rsidRPr="000F7936">
        <w:rPr>
          <w:rFonts w:ascii="Times New Roman" w:eastAsia="Times New Roman" w:hAnsi="Times New Roman" w:cs="Times New Roman"/>
          <w:b/>
          <w:color w:val="000000"/>
          <w:lang w:val="en-US"/>
        </w:rPr>
        <w:t xml:space="preserve">Associations of </w:t>
      </w:r>
      <w:r w:rsidR="003E54F8">
        <w:rPr>
          <w:rFonts w:ascii="Times New Roman" w:eastAsia="Times New Roman" w:hAnsi="Times New Roman" w:cs="Times New Roman"/>
          <w:b/>
          <w:color w:val="000000"/>
          <w:lang w:val="en-US"/>
        </w:rPr>
        <w:t>brain age gap with cognitive performance, Alzheimer’s disease</w:t>
      </w:r>
      <w:r w:rsidRPr="000F7936">
        <w:rPr>
          <w:rFonts w:ascii="Times New Roman" w:eastAsia="Times New Roman" w:hAnsi="Times New Roman" w:cs="Times New Roman"/>
          <w:b/>
          <w:color w:val="000000"/>
          <w:lang w:val="en-US"/>
        </w:rPr>
        <w:t xml:space="preserve"> neuropathology, and cognitive decline</w:t>
      </w:r>
    </w:p>
    <w:p w14:paraId="04854C6D" w14:textId="78FDD59B"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To assess</w:t>
      </w:r>
      <w:r w:rsidR="001A21D2">
        <w:rPr>
          <w:rFonts w:ascii="Times New Roman" w:eastAsia="Times New Roman" w:hAnsi="Times New Roman" w:cs="Times New Roman"/>
          <w:color w:val="000000"/>
          <w:lang w:val="en-US"/>
        </w:rPr>
        <w:t xml:space="preserve"> whether BAG is associated with cognitive performance, we calculated partial correlations between BAG and composite scores of memory (</w:t>
      </w:r>
      <w:r w:rsidRPr="000F7936">
        <w:rPr>
          <w:rFonts w:ascii="Times New Roman" w:eastAsia="Times New Roman" w:hAnsi="Times New Roman" w:cs="Times New Roman"/>
          <w:color w:val="000000"/>
          <w:lang w:val="en-US"/>
        </w:rPr>
        <w:t>ADNI-MEM</w:t>
      </w:r>
      <w:r w:rsidRPr="000F7936">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21&lt;/sup&gt;","plainTextFormattedCitation":"21","previouslyFormattedCitation":"&lt;sup&gt;21&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21</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w:t>
      </w:r>
      <w:r w:rsidR="001A21D2">
        <w:rPr>
          <w:rFonts w:ascii="Times New Roman" w:eastAsia="Times New Roman" w:hAnsi="Times New Roman" w:cs="Times New Roman"/>
          <w:color w:val="000000"/>
          <w:lang w:val="en-US"/>
        </w:rPr>
        <w:t xml:space="preserve"> executive function</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ADNI-EF</w:t>
      </w:r>
      <w:r w:rsidRPr="000F7936">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22&lt;/sup&gt;","plainTextFormattedCitation":"22","previouslyFormattedCitation":"&lt;sup&gt;22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AA548F" w:rsidRPr="00AA548F">
        <w:rPr>
          <w:rFonts w:ascii="Times New Roman" w:eastAsia="Times New Roman" w:hAnsi="Times New Roman" w:cs="Times New Roman"/>
          <w:noProof/>
          <w:color w:val="000000"/>
          <w:vertAlign w:val="superscript"/>
          <w:lang w:val="en-US"/>
        </w:rPr>
        <w:t>22</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 while correcting for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 xml:space="preserve">The correlations </w:t>
      </w:r>
      <w:proofErr w:type="gramStart"/>
      <w:r w:rsidR="001A21D2">
        <w:rPr>
          <w:rFonts w:ascii="Times New Roman" w:eastAsia="Times New Roman" w:hAnsi="Times New Roman" w:cs="Times New Roman"/>
          <w:color w:val="000000"/>
          <w:lang w:val="en-US"/>
        </w:rPr>
        <w:t>were tested</w:t>
      </w:r>
      <w:proofErr w:type="gramEnd"/>
      <w:r w:rsidR="001A21D2">
        <w:rPr>
          <w:rFonts w:ascii="Times New Roman" w:eastAsia="Times New Roman" w:hAnsi="Times New Roman" w:cs="Times New Roman"/>
          <w:color w:val="000000"/>
          <w:lang w:val="en-US"/>
        </w:rPr>
        <w:t xml:space="preserve"> against a Bonferroni-corrected alpha level of .025 (0.05/2)</w:t>
      </w:r>
      <w:r w:rsidRPr="000F7936">
        <w:rPr>
          <w:rFonts w:ascii="Times New Roman" w:eastAsia="Times New Roman" w:hAnsi="Times New Roman" w:cs="Times New Roman"/>
          <w:color w:val="000000"/>
          <w:lang w:val="en-US"/>
        </w:rPr>
        <w:t xml:space="preserve">. ADNI-MEM combines several scores used to evaluate individuals’ memory performance from the Rey Auditory Verbal Learning Test, </w:t>
      </w:r>
      <w:proofErr w:type="gramStart"/>
      <w:r w:rsidRPr="000F7936">
        <w:rPr>
          <w:rFonts w:ascii="Times New Roman" w:eastAsia="Times New Roman" w:hAnsi="Times New Roman" w:cs="Times New Roman"/>
          <w:color w:val="000000"/>
          <w:lang w:val="en-US"/>
        </w:rPr>
        <w:t>Alzheimer’s Disease</w:t>
      </w:r>
      <w:proofErr w:type="gramEnd"/>
      <w:r w:rsidRPr="000F7936">
        <w:rPr>
          <w:rFonts w:ascii="Times New Roman" w:eastAsia="Times New Roman" w:hAnsi="Times New Roman" w:cs="Times New Roman"/>
          <w:color w:val="000000"/>
          <w:lang w:val="en-US"/>
        </w:rPr>
        <w:t xml:space="preserve"> Assessment Scale and Mini Mental State Exam. ADNI-EF is a summary score of several executive function tasks, </w:t>
      </w:r>
      <w:proofErr w:type="gramStart"/>
      <w:r w:rsidRPr="000F7936">
        <w:rPr>
          <w:rFonts w:ascii="Times New Roman" w:eastAsia="Times New Roman" w:hAnsi="Times New Roman" w:cs="Times New Roman"/>
          <w:color w:val="000000"/>
          <w:lang w:val="en-US"/>
        </w:rPr>
        <w:t>including:</w:t>
      </w:r>
      <w:proofErr w:type="gramEnd"/>
      <w:r w:rsidRPr="000F7936">
        <w:rPr>
          <w:rFonts w:ascii="Times New Roman" w:eastAsia="Times New Roman" w:hAnsi="Times New Roman" w:cs="Times New Roman"/>
          <w:color w:val="000000"/>
          <w:lang w:val="en-US"/>
        </w:rPr>
        <w:t xml:space="preserve"> Category Fluency, Trails, Digit span backwards, Wechsler Adult Intelligence Scale-R Digit Symbol Substitution, Number Cancellation, and Clock Drawing items</w:t>
      </w:r>
      <w:r>
        <w:rPr>
          <w:rFonts w:ascii="Times New Roman" w:eastAsia="Times New Roman" w:hAnsi="Times New Roman" w:cs="Times New Roman"/>
          <w:color w:val="000000"/>
          <w:lang w:val="en-US"/>
        </w:rPr>
        <w:t>.</w:t>
      </w:r>
    </w:p>
    <w:p w14:paraId="08D1AAB2" w14:textId="11C3EB51" w:rsidR="006A6AC5" w:rsidRPr="004E2C60" w:rsidRDefault="006A6AC5" w:rsidP="001A21D2">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tab/>
        <w:t xml:space="preserve">To assess </w:t>
      </w:r>
      <w:r w:rsidR="001A21D2">
        <w:rPr>
          <w:rFonts w:ascii="Times New Roman" w:eastAsia="Times New Roman" w:hAnsi="Times New Roman" w:cs="Times New Roman"/>
          <w:color w:val="000000"/>
          <w:lang w:val="en-US"/>
        </w:rPr>
        <w:t>whether BAG is associated with AD neuropathology, we calculated partial correlations between BAG and PET amyloid load (AV45-PET), as well as amyloid, tau and phosphor-tau accumulation in cerebrospinal fluid (CSF), while correcting for age, sex, years of education and APOE-</w:t>
      </w:r>
      <w:r w:rsidR="001A21D2" w:rsidRPr="001A21D2">
        <w:rPr>
          <w:rFonts w:ascii="Helvetica" w:eastAsia="Times New Roman" w:hAnsi="Helvetica" w:cs="Times New Roman"/>
          <w:color w:val="000000"/>
          <w:lang w:val="en-US"/>
        </w:rPr>
        <w:t xml:space="preserve"> </w:t>
      </w:r>
      <w:r w:rsidR="001A21D2">
        <w:rPr>
          <w:rFonts w:ascii="Helvetica" w:eastAsia="Times New Roman" w:hAnsi="Helvetica" w:cs="Times New Roman"/>
          <w:color w:val="000000"/>
          <w:lang w:val="en-US"/>
        </w:rPr>
        <w:t>ε</w:t>
      </w:r>
      <w:r w:rsidR="001A21D2">
        <w:rPr>
          <w:rFonts w:ascii="Times New Roman" w:eastAsia="Times New Roman" w:hAnsi="Times New Roman" w:cs="Times New Roman"/>
          <w:color w:val="000000"/>
          <w:lang w:val="en-US"/>
        </w:rPr>
        <w:t xml:space="preserve">4 carriership. The Bonferroni-corrected alpha level was set to 0.0125 (0.05/4). </w:t>
      </w:r>
      <w:r w:rsidRPr="000F7936">
        <w:rPr>
          <w:rFonts w:ascii="Times New Roman" w:eastAsia="Times New Roman" w:hAnsi="Times New Roman" w:cs="Times New Roman"/>
          <w:color w:val="000000"/>
          <w:lang w:val="en-US"/>
        </w:rPr>
        <w:t>For AV45-PET, mean SUVr are publicly available from previous analyses</w:t>
      </w:r>
      <w:r w:rsidRPr="000F7936">
        <w:rPr>
          <w:rStyle w:val="Funotenzeichen"/>
          <w:rFonts w:ascii="Times New Roman" w:hAnsi="Times New Roman" w:cs="Times New Roman"/>
          <w:iCs/>
          <w:lang w:val="en-GB"/>
        </w:rPr>
        <w:fldChar w:fldCharType="begin" w:fldLock="1"/>
      </w:r>
      <w:r w:rsidR="0052074D">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23–26&lt;/sup&gt;","plainTextFormattedCitation":"23–26","previouslyFormattedCitation":"&lt;sup&gt;23–26&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00AA548F" w:rsidRPr="00AA548F">
        <w:rPr>
          <w:rFonts w:ascii="Times New Roman" w:hAnsi="Times New Roman" w:cs="Times New Roman"/>
          <w:bCs/>
          <w:iCs/>
          <w:noProof/>
          <w:vertAlign w:val="superscript"/>
          <w:lang w:val="en-US"/>
        </w:rPr>
        <w:t>23–26</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CSF measures of amyloid,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-tau were acquired via lumbar </w:t>
      </w:r>
      <w:r w:rsidRPr="004E2C60">
        <w:rPr>
          <w:rFonts w:ascii="Times New Roman" w:eastAsia="Times New Roman" w:hAnsi="Times New Roman" w:cs="Times New Roman"/>
          <w:color w:val="000000"/>
          <w:lang w:val="en-US"/>
        </w:rPr>
        <w:t xml:space="preserve">puncture and analyzed using the Roche </w:t>
      </w:r>
      <w:proofErr w:type="spellStart"/>
      <w:r w:rsidRPr="004E2C60">
        <w:rPr>
          <w:rFonts w:ascii="Times New Roman" w:eastAsia="Times New Roman" w:hAnsi="Times New Roman" w:cs="Times New Roman"/>
          <w:color w:val="000000"/>
          <w:lang w:val="en-US"/>
        </w:rPr>
        <w:t>Elecsys</w:t>
      </w:r>
      <w:proofErr w:type="spellEnd"/>
      <w:r w:rsidRPr="004E2C60">
        <w:rPr>
          <w:rFonts w:ascii="Times New Roman" w:eastAsia="Times New Roman" w:hAnsi="Times New Roman" w:cs="Times New Roman"/>
          <w:color w:val="000000"/>
          <w:lang w:val="en-US"/>
        </w:rPr>
        <w:t>® beta-Amyloid</w:t>
      </w:r>
      <w:r w:rsidR="001A21D2" w:rsidRPr="004E2C60">
        <w:rPr>
          <w:rFonts w:ascii="Times New Roman" w:eastAsia="Times New Roman" w:hAnsi="Times New Roman" w:cs="Times New Roman"/>
          <w:color w:val="000000"/>
          <w:vertAlign w:val="subscript"/>
          <w:lang w:val="en-US"/>
        </w:rPr>
        <w:t>1-42</w:t>
      </w:r>
      <w:r w:rsidRPr="004E2C60">
        <w:rPr>
          <w:rFonts w:ascii="Times New Roman" w:eastAsia="Times New Roman" w:hAnsi="Times New Roman" w:cs="Times New Roman"/>
          <w:color w:val="000000"/>
          <w:lang w:val="en-US"/>
        </w:rPr>
        <w:t xml:space="preserve">, </w:t>
      </w:r>
      <w:r w:rsidR="001A21D2" w:rsidRPr="004E2C60">
        <w:rPr>
          <w:rFonts w:ascii="Times New Roman" w:eastAsia="Times New Roman" w:hAnsi="Times New Roman" w:cs="Times New Roman"/>
          <w:color w:val="000000"/>
          <w:lang w:val="en-US"/>
        </w:rPr>
        <w:t xml:space="preserve">Total Tau and </w:t>
      </w:r>
      <w:proofErr w:type="spellStart"/>
      <w:r w:rsidR="001A21D2" w:rsidRPr="004E2C60">
        <w:rPr>
          <w:rFonts w:ascii="Times New Roman" w:eastAsia="Times New Roman" w:hAnsi="Times New Roman" w:cs="Times New Roman"/>
          <w:color w:val="000000"/>
          <w:lang w:val="en-US"/>
        </w:rPr>
        <w:t>Phospho</w:t>
      </w:r>
      <w:proofErr w:type="spellEnd"/>
      <w:r w:rsidR="001A21D2" w:rsidRPr="004E2C60">
        <w:rPr>
          <w:rFonts w:ascii="Times New Roman" w:eastAsia="Times New Roman" w:hAnsi="Times New Roman" w:cs="Times New Roman"/>
          <w:color w:val="000000"/>
          <w:lang w:val="en-US"/>
        </w:rPr>
        <w:t xml:space="preserve"> Tau</w:t>
      </w:r>
      <w:r w:rsidR="001A21D2" w:rsidRPr="004E2C60">
        <w:rPr>
          <w:rFonts w:ascii="Times New Roman" w:eastAsia="Times New Roman" w:hAnsi="Times New Roman" w:cs="Times New Roman"/>
          <w:color w:val="000000"/>
          <w:vertAlign w:val="subscript"/>
          <w:lang w:val="en-US"/>
        </w:rPr>
        <w:t>181p</w:t>
      </w:r>
      <w:r w:rsidRPr="004E2C60">
        <w:rPr>
          <w:rFonts w:ascii="Times New Roman" w:eastAsia="Times New Roman" w:hAnsi="Times New Roman" w:cs="Times New Roman"/>
          <w:color w:val="000000"/>
          <w:lang w:val="en-US"/>
        </w:rPr>
        <w:t xml:space="preserve"> immunoassays</w:t>
      </w:r>
      <w:r w:rsidRPr="004E2C60">
        <w:rPr>
          <w:rFonts w:ascii="Times New Roman" w:eastAsia="Times New Roman" w:hAnsi="Times New Roman" w:cs="Times New Roman"/>
          <w:color w:val="000000"/>
          <w:lang w:val="en-US"/>
        </w:rPr>
        <w:fldChar w:fldCharType="begin" w:fldLock="1"/>
      </w:r>
      <w:r w:rsidR="0052074D">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27&lt;/sup&gt;","plainTextFormattedCitation":"27","previouslyFormattedCitation":"&lt;sup&gt;27&lt;/sup&gt;"},"properties":{"noteIndex":0},"schema":"https://github.com/citation-style-language/schema/raw/master/csl-citation.json"}</w:instrText>
      </w:r>
      <w:r w:rsidRPr="004E2C60">
        <w:rPr>
          <w:rFonts w:ascii="Times New Roman" w:eastAsia="Times New Roman" w:hAnsi="Times New Roman" w:cs="Times New Roman"/>
          <w:color w:val="000000"/>
          <w:lang w:val="en-US"/>
        </w:rPr>
        <w:fldChar w:fldCharType="separate"/>
      </w:r>
      <w:r w:rsidR="00AA548F" w:rsidRPr="004E2C60">
        <w:rPr>
          <w:rFonts w:ascii="Times New Roman" w:eastAsia="Times New Roman" w:hAnsi="Times New Roman" w:cs="Times New Roman"/>
          <w:noProof/>
          <w:color w:val="000000"/>
          <w:vertAlign w:val="superscript"/>
          <w:lang w:val="en-US"/>
        </w:rPr>
        <w:t>27</w:t>
      </w:r>
      <w:r w:rsidRPr="004E2C60">
        <w:rPr>
          <w:rFonts w:ascii="Times New Roman" w:eastAsia="Times New Roman" w:hAnsi="Times New Roman" w:cs="Times New Roman"/>
          <w:color w:val="000000"/>
          <w:lang w:val="en-US"/>
        </w:rPr>
        <w:fldChar w:fldCharType="end"/>
      </w:r>
      <w:r w:rsidRPr="004E2C60">
        <w:rPr>
          <w:rFonts w:ascii="Times New Roman" w:eastAsia="Times New Roman" w:hAnsi="Times New Roman" w:cs="Times New Roman"/>
          <w:color w:val="000000"/>
          <w:lang w:val="en-US"/>
        </w:rPr>
        <w:t xml:space="preserve">. </w:t>
      </w:r>
      <w:r w:rsidR="002C3620" w:rsidRPr="004E2C60">
        <w:rPr>
          <w:rFonts w:ascii="Times New Roman" w:eastAsia="Times New Roman" w:hAnsi="Times New Roman" w:cs="Times New Roman"/>
          <w:bCs/>
          <w:color w:val="000000"/>
          <w:lang w:val="en-US"/>
        </w:rPr>
        <w:t>The number of tau PET scans already evaluated for SUVr in the current cohorts was too small to include this biomarker into the current analyses.</w:t>
      </w:r>
    </w:p>
    <w:p w14:paraId="6B58068B" w14:textId="32FE5F03" w:rsidR="00A2527D" w:rsidRDefault="006A6AC5" w:rsidP="004E2C60">
      <w:pPr>
        <w:pStyle w:val="KeinLeerraum"/>
        <w:spacing w:line="480" w:lineRule="auto"/>
        <w:jc w:val="both"/>
        <w:rPr>
          <w:rFonts w:ascii="Times New Roman" w:eastAsia="Times New Roman" w:hAnsi="Times New Roman" w:cs="Times New Roman"/>
          <w:bCs/>
          <w:color w:val="000000"/>
          <w:lang w:val="en-US"/>
        </w:rPr>
      </w:pPr>
      <w:r w:rsidRPr="004E2C60">
        <w:rPr>
          <w:rFonts w:ascii="Times New Roman" w:eastAsia="Times New Roman" w:hAnsi="Times New Roman" w:cs="Times New Roman"/>
          <w:bCs/>
          <w:color w:val="000000"/>
          <w:lang w:val="en-US"/>
        </w:rPr>
        <w:tab/>
        <w:t xml:space="preserve">Finally, </w:t>
      </w:r>
      <w:r w:rsidR="008A3A76">
        <w:rPr>
          <w:rFonts w:ascii="Times New Roman" w:eastAsia="Times New Roman" w:hAnsi="Times New Roman" w:cs="Times New Roman"/>
          <w:bCs/>
          <w:color w:val="000000"/>
          <w:lang w:val="en-US"/>
        </w:rPr>
        <w:t xml:space="preserve">we trained a logistic regression classifier to predict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within two years.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 xml:space="preserve">was </w:t>
      </w:r>
      <w:r w:rsidR="00853F20">
        <w:rPr>
          <w:rFonts w:ascii="Times New Roman" w:eastAsia="Times New Roman" w:hAnsi="Times New Roman" w:cs="Times New Roman"/>
          <w:bCs/>
          <w:color w:val="000000"/>
          <w:lang w:val="en-US"/>
        </w:rPr>
        <w:t xml:space="preserve">a binary variable (“stables” vs. “decliners”), </w:t>
      </w:r>
      <w:r w:rsidR="004E2C60">
        <w:rPr>
          <w:rFonts w:ascii="Times New Roman" w:eastAsia="Times New Roman" w:hAnsi="Times New Roman" w:cs="Times New Roman"/>
          <w:bCs/>
          <w:color w:val="000000"/>
          <w:lang w:val="en-US"/>
        </w:rPr>
        <w:t>based on the final diagnosis after two years.</w:t>
      </w:r>
      <w:r w:rsidR="004E2C6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Thus, CN who received a diagnosis of MCI or AD w</w:t>
      </w:r>
      <w:r w:rsidR="00853F20">
        <w:rPr>
          <w:rFonts w:ascii="Times New Roman" w:eastAsia="Times New Roman" w:hAnsi="Times New Roman" w:cs="Times New Roman"/>
          <w:bCs/>
          <w:color w:val="000000"/>
          <w:lang w:val="en-US"/>
        </w:rPr>
        <w:t xml:space="preserve">ithin two years were cognitive </w:t>
      </w:r>
      <w:r w:rsidRPr="00853F20">
        <w:rPr>
          <w:rFonts w:ascii="Times New Roman" w:eastAsia="Times New Roman" w:hAnsi="Times New Roman" w:cs="Times New Roman"/>
          <w:bCs/>
          <w:i/>
          <w:color w:val="000000"/>
          <w:lang w:val="en-US"/>
        </w:rPr>
        <w:t>decliners</w:t>
      </w:r>
      <w:r w:rsidRPr="004E2C60">
        <w:rPr>
          <w:rFonts w:ascii="Times New Roman" w:eastAsia="Times New Roman" w:hAnsi="Times New Roman" w:cs="Times New Roman"/>
          <w:bCs/>
          <w:color w:val="000000"/>
          <w:lang w:val="en-US"/>
        </w:rPr>
        <w:t>, while CN who maintained the CN diagnosis until 24 months after BAG a</w:t>
      </w:r>
      <w:r w:rsidR="00853F20">
        <w:rPr>
          <w:rFonts w:ascii="Times New Roman" w:eastAsia="Times New Roman" w:hAnsi="Times New Roman" w:cs="Times New Roman"/>
          <w:bCs/>
          <w:color w:val="000000"/>
          <w:lang w:val="en-US"/>
        </w:rPr>
        <w:t xml:space="preserve">ssessment yielded the group </w:t>
      </w:r>
      <w:r w:rsidR="00853F20">
        <w:rPr>
          <w:rFonts w:ascii="Times New Roman" w:eastAsia="Times New Roman" w:hAnsi="Times New Roman" w:cs="Times New Roman"/>
          <w:bCs/>
          <w:color w:val="000000"/>
          <w:lang w:val="en-US"/>
        </w:rPr>
        <w:lastRenderedPageBreak/>
        <w:t xml:space="preserve">of </w:t>
      </w:r>
      <w:r w:rsidRPr="00853F20">
        <w:rPr>
          <w:rFonts w:ascii="Times New Roman" w:eastAsia="Times New Roman" w:hAnsi="Times New Roman" w:cs="Times New Roman"/>
          <w:bCs/>
          <w:i/>
          <w:color w:val="000000"/>
          <w:lang w:val="en-US"/>
        </w:rPr>
        <w:t>stables</w:t>
      </w:r>
      <w:r w:rsidRPr="004E2C60">
        <w:rPr>
          <w:rFonts w:ascii="Times New Roman" w:eastAsia="Times New Roman" w:hAnsi="Times New Roman" w:cs="Times New Roman"/>
          <w:bCs/>
          <w:color w:val="000000"/>
          <w:lang w:val="en-US"/>
        </w:rPr>
        <w:t xml:space="preserve">. For MCI, decliners were those individuals who progressed to </w:t>
      </w:r>
      <w:r w:rsidR="008462D9" w:rsidRPr="004E2C60">
        <w:rPr>
          <w:rFonts w:ascii="Times New Roman" w:eastAsia="Times New Roman" w:hAnsi="Times New Roman" w:cs="Times New Roman"/>
          <w:bCs/>
          <w:color w:val="000000"/>
          <w:lang w:val="en-US"/>
        </w:rPr>
        <w:t xml:space="preserve">‘probable AD’ </w:t>
      </w:r>
      <w:r w:rsidRPr="004E2C60">
        <w:rPr>
          <w:rFonts w:ascii="Times New Roman" w:eastAsia="Times New Roman" w:hAnsi="Times New Roman" w:cs="Times New Roman"/>
          <w:bCs/>
          <w:color w:val="000000"/>
          <w:lang w:val="en-US"/>
        </w:rPr>
        <w:t xml:space="preserve">within two years. </w:t>
      </w:r>
      <w:r w:rsidR="007F0436" w:rsidRPr="004E2C60">
        <w:rPr>
          <w:rFonts w:ascii="Times New Roman" w:eastAsia="Times New Roman" w:hAnsi="Times New Roman" w:cs="Times New Roman"/>
          <w:bCs/>
          <w:color w:val="000000"/>
          <w:lang w:val="en-US"/>
        </w:rPr>
        <w:t>Probable AD</w:t>
      </w:r>
      <w:r w:rsidRPr="004E2C60">
        <w:rPr>
          <w:rFonts w:ascii="Times New Roman" w:eastAsia="Times New Roman" w:hAnsi="Times New Roman" w:cs="Times New Roman"/>
          <w:bCs/>
          <w:color w:val="000000"/>
          <w:lang w:val="en-US"/>
        </w:rPr>
        <w:t xml:space="preserve"> at follow-up entailed presence of dementia symptoms, abnormal memory and cognitive function and fulfillment of NINCDS/ADRDA criteria for probable AD. </w:t>
      </w:r>
      <w:r w:rsidR="00A2527D" w:rsidRPr="004E2C60">
        <w:rPr>
          <w:rFonts w:ascii="Times New Roman" w:eastAsia="Times New Roman" w:hAnsi="Times New Roman" w:cs="Times New Roman"/>
          <w:bCs/>
          <w:color w:val="000000"/>
          <w:lang w:val="en-US"/>
        </w:rPr>
        <w:t>MCI patients who were diagnosed as CN after two years were disregard</w:t>
      </w:r>
      <w:r w:rsidR="004E2C60" w:rsidRPr="004E2C60">
        <w:rPr>
          <w:rFonts w:ascii="Times New Roman" w:eastAsia="Times New Roman" w:hAnsi="Times New Roman" w:cs="Times New Roman"/>
          <w:bCs/>
          <w:color w:val="000000"/>
          <w:lang w:val="en-US"/>
        </w:rPr>
        <w:t>ed in the current analyses (n=2</w:t>
      </w:r>
      <w:r w:rsidR="00E618BA" w:rsidRPr="004E2C60">
        <w:rPr>
          <w:rFonts w:ascii="Times New Roman" w:eastAsia="Times New Roman" w:hAnsi="Times New Roman" w:cs="Times New Roman"/>
          <w:bCs/>
          <w:color w:val="000000"/>
          <w:lang w:val="en-US"/>
        </w:rPr>
        <w:t>9</w:t>
      </w:r>
      <w:r w:rsidR="00A2527D" w:rsidRPr="004E2C60">
        <w:rPr>
          <w:rFonts w:ascii="Times New Roman" w:eastAsia="Times New Roman" w:hAnsi="Times New Roman" w:cs="Times New Roman"/>
          <w:bCs/>
          <w:color w:val="000000"/>
          <w:lang w:val="en-US"/>
        </w:rPr>
        <w:t>)</w:t>
      </w:r>
      <w:r w:rsidR="00641BF2" w:rsidRPr="004E2C60">
        <w:rPr>
          <w:rFonts w:ascii="Times New Roman" w:eastAsia="Times New Roman" w:hAnsi="Times New Roman" w:cs="Times New Roman"/>
          <w:bCs/>
          <w:color w:val="000000"/>
          <w:lang w:val="en-US"/>
        </w:rPr>
        <w:t xml:space="preserve">. </w:t>
      </w:r>
      <w:proofErr w:type="gramStart"/>
      <w:r w:rsidR="00853F20">
        <w:rPr>
          <w:rFonts w:ascii="Times New Roman" w:eastAsia="Times New Roman" w:hAnsi="Times New Roman" w:cs="Times New Roman"/>
          <w:bCs/>
          <w:color w:val="000000"/>
          <w:lang w:val="en-US"/>
        </w:rPr>
        <w:t>Both in CN and MCI</w:t>
      </w:r>
      <w:proofErr w:type="gramEnd"/>
      <w:r w:rsidR="00853F20">
        <w:rPr>
          <w:rFonts w:ascii="Times New Roman" w:eastAsia="Times New Roman" w:hAnsi="Times New Roman" w:cs="Times New Roman"/>
          <w:bCs/>
          <w:color w:val="000000"/>
          <w:lang w:val="en-US"/>
        </w:rPr>
        <w:t xml:space="preserve">, we extracted a semi-random sample of stables, matched in number, age and sex to the complete cohort of decliners. </w:t>
      </w:r>
      <w:r w:rsidR="008A3A76">
        <w:rPr>
          <w:rFonts w:ascii="Times New Roman" w:eastAsia="Times New Roman" w:hAnsi="Times New Roman" w:cs="Times New Roman"/>
          <w:bCs/>
          <w:color w:val="000000"/>
          <w:lang w:val="en-US"/>
        </w:rPr>
        <w:t xml:space="preserve">MRI- and FDG-derived BAG in these samples, together with </w:t>
      </w:r>
      <w:r w:rsidR="008A3A76" w:rsidRPr="004E2C60">
        <w:rPr>
          <w:rFonts w:ascii="Times New Roman" w:eastAsia="Times New Roman" w:hAnsi="Times New Roman" w:cs="Times New Roman"/>
          <w:bCs/>
          <w:color w:val="000000"/>
          <w:lang w:val="en-US"/>
        </w:rPr>
        <w:t>amyloid status (CSF amyloid</w:t>
      </w:r>
      <w:r w:rsidR="008A3A76" w:rsidRPr="004E2C60">
        <w:rPr>
          <w:rFonts w:ascii="Times New Roman" w:eastAsia="Times New Roman" w:hAnsi="Times New Roman" w:cs="Times New Roman"/>
          <w:bCs/>
          <w:color w:val="000000"/>
          <w:vertAlign w:val="subscript"/>
          <w:lang w:val="en-US"/>
        </w:rPr>
        <w:t xml:space="preserve">1-42 </w:t>
      </w:r>
      <w:r w:rsidR="008A3A76" w:rsidRPr="004E2C60">
        <w:rPr>
          <w:rFonts w:ascii="Times New Roman" w:eastAsia="Times New Roman" w:hAnsi="Times New Roman" w:cs="Times New Roman"/>
          <w:bCs/>
          <w:color w:val="000000"/>
          <w:lang w:val="en-US"/>
        </w:rPr>
        <w:t>&lt;= 1100 pg/</w:t>
      </w:r>
      <w:r w:rsidR="008A3A76" w:rsidRPr="004E2C60">
        <w:rPr>
          <w:rFonts w:ascii="Times New Roman" w:eastAsia="Times New Roman" w:hAnsi="Times New Roman" w:cs="Times New Roman"/>
          <w:color w:val="000000"/>
          <w:lang w:val="en-US"/>
        </w:rPr>
        <w:t xml:space="preserve"> ml</w:t>
      </w:r>
      <w:r w:rsidR="008A3A76" w:rsidRPr="004E2C60">
        <w:rPr>
          <w:rFonts w:ascii="Times New Roman" w:eastAsia="Times New Roman" w:hAnsi="Times New Roman" w:cs="Times New Roman"/>
          <w:bCs/>
          <w:color w:val="000000"/>
          <w:lang w:val="en-US"/>
        </w:rPr>
        <w:fldChar w:fldCharType="begin" w:fldLock="1"/>
      </w:r>
      <w:r w:rsidR="0052074D">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28&lt;/sup&gt;","plainTextFormattedCitation":"28","previouslyFormattedCitation":"&lt;sup&gt;28&lt;/sup&gt;"},"properties":{"noteIndex":0},"schema":"https://github.com/citation-style-language/schema/raw/master/csl-citation.json"}</w:instrText>
      </w:r>
      <w:r w:rsidR="008A3A76" w:rsidRPr="004E2C60">
        <w:rPr>
          <w:rFonts w:ascii="Times New Roman" w:eastAsia="Times New Roman" w:hAnsi="Times New Roman" w:cs="Times New Roman"/>
          <w:bCs/>
          <w:color w:val="000000"/>
          <w:lang w:val="en-US"/>
        </w:rPr>
        <w:fldChar w:fldCharType="separate"/>
      </w:r>
      <w:r w:rsidR="008A3A76" w:rsidRPr="004E2C60">
        <w:rPr>
          <w:rFonts w:ascii="Times New Roman" w:eastAsia="Times New Roman" w:hAnsi="Times New Roman" w:cs="Times New Roman"/>
          <w:bCs/>
          <w:noProof/>
          <w:color w:val="000000"/>
          <w:vertAlign w:val="superscript"/>
          <w:lang w:val="en-US"/>
        </w:rPr>
        <w:t>28</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 APOE-ε4 carriership and years of education</w:t>
      </w:r>
      <w:r w:rsidR="008A3A76">
        <w:rPr>
          <w:rFonts w:ascii="Times New Roman" w:eastAsia="Times New Roman" w:hAnsi="Times New Roman" w:cs="Times New Roman"/>
          <w:bCs/>
          <w:color w:val="000000"/>
          <w:lang w:val="en-US"/>
        </w:rPr>
        <w:t>, were used as input to predict cognitive outcome</w:t>
      </w:r>
      <w:r w:rsidR="008A3A76"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using a 10-fold cross-validated logistic regression classifier, </w:t>
      </w:r>
      <w:r w:rsidR="008A3A76" w:rsidRPr="004E2C60">
        <w:rPr>
          <w:rFonts w:ascii="Times New Roman" w:eastAsia="Times New Roman" w:hAnsi="Times New Roman" w:cs="Times New Roman"/>
          <w:bCs/>
          <w:color w:val="000000"/>
          <w:lang w:val="en-US"/>
        </w:rPr>
        <w:t xml:space="preserve">as depicted in </w:t>
      </w:r>
      <w:r w:rsidR="008A3A76" w:rsidRPr="004E2C60">
        <w:rPr>
          <w:rFonts w:ascii="Times New Roman" w:eastAsia="Times New Roman" w:hAnsi="Times New Roman" w:cs="Times New Roman"/>
          <w:bCs/>
          <w:color w:val="000000"/>
          <w:lang w:val="en-US"/>
        </w:rPr>
        <w:fldChar w:fldCharType="begin"/>
      </w:r>
      <w:r w:rsidR="008A3A76" w:rsidRPr="004E2C60">
        <w:rPr>
          <w:rFonts w:ascii="Times New Roman" w:eastAsia="Times New Roman" w:hAnsi="Times New Roman" w:cs="Times New Roman"/>
          <w:bCs/>
          <w:color w:val="000000"/>
          <w:lang w:val="en-US"/>
        </w:rPr>
        <w:instrText xml:space="preserve"> REF _Ref106632053 \h  \* MERGEFORMAT </w:instrText>
      </w:r>
      <w:r w:rsidR="008A3A76" w:rsidRPr="004E2C60">
        <w:rPr>
          <w:rFonts w:ascii="Times New Roman" w:eastAsia="Times New Roman" w:hAnsi="Times New Roman" w:cs="Times New Roman"/>
          <w:bCs/>
          <w:color w:val="000000"/>
          <w:lang w:val="en-US"/>
        </w:rPr>
      </w:r>
      <w:r w:rsidR="008A3A76" w:rsidRPr="004E2C60">
        <w:rPr>
          <w:rFonts w:ascii="Times New Roman" w:eastAsia="Times New Roman" w:hAnsi="Times New Roman" w:cs="Times New Roman"/>
          <w:bCs/>
          <w:color w:val="000000"/>
          <w:lang w:val="en-US"/>
        </w:rPr>
        <w:fldChar w:fldCharType="separate"/>
      </w:r>
      <w:r w:rsidR="008A3A76" w:rsidRPr="004E2C60">
        <w:rPr>
          <w:rFonts w:ascii="Times New Roman" w:hAnsi="Times New Roman" w:cs="Times New Roman"/>
          <w:b/>
          <w:color w:val="000000" w:themeColor="text1"/>
          <w:lang w:val="en-US"/>
        </w:rPr>
        <w:t xml:space="preserve">Fig </w:t>
      </w:r>
      <w:r w:rsidR="008A3A76" w:rsidRPr="004E2C60">
        <w:rPr>
          <w:rFonts w:ascii="Times New Roman" w:hAnsi="Times New Roman" w:cs="Times New Roman"/>
          <w:b/>
          <w:noProof/>
          <w:color w:val="000000" w:themeColor="text1"/>
          <w:lang w:val="en-US"/>
        </w:rPr>
        <w:t>2</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w:t>
      </w:r>
      <w:r w:rsidR="008A3A76">
        <w:rPr>
          <w:rFonts w:ascii="Times New Roman" w:eastAsia="Times New Roman" w:hAnsi="Times New Roman" w:cs="Times New Roman"/>
          <w:bCs/>
          <w:color w:val="000000"/>
          <w:lang w:val="en-US"/>
        </w:rPr>
        <w:t xml:space="preserve"> Significant predictors of cognitive outcome </w:t>
      </w:r>
      <w:proofErr w:type="gramStart"/>
      <w:r w:rsidR="008A3A76">
        <w:rPr>
          <w:rFonts w:ascii="Times New Roman" w:eastAsia="Times New Roman" w:hAnsi="Times New Roman" w:cs="Times New Roman"/>
          <w:bCs/>
          <w:color w:val="000000"/>
          <w:lang w:val="en-US"/>
        </w:rPr>
        <w:t>were recorded</w:t>
      </w:r>
      <w:proofErr w:type="gramEnd"/>
      <w:r w:rsidR="008A3A76">
        <w:rPr>
          <w:rFonts w:ascii="Times New Roman" w:eastAsia="Times New Roman" w:hAnsi="Times New Roman" w:cs="Times New Roman"/>
          <w:bCs/>
          <w:color w:val="000000"/>
          <w:lang w:val="en-US"/>
        </w:rPr>
        <w:t xml:space="preserve">. </w:t>
      </w:r>
      <w:r w:rsidR="004E2C60">
        <w:rPr>
          <w:rFonts w:ascii="Times New Roman" w:eastAsia="Times New Roman" w:hAnsi="Times New Roman" w:cs="Times New Roman"/>
          <w:bCs/>
          <w:color w:val="000000"/>
          <w:lang w:val="en-US"/>
        </w:rPr>
        <w:t>For each validation fold, the logistic regression classifier yielded an estimated probability of diagnosis change within two year</w:t>
      </w:r>
      <w:r w:rsidR="00802D47">
        <w:rPr>
          <w:rFonts w:ascii="Times New Roman" w:eastAsia="Times New Roman" w:hAnsi="Times New Roman" w:cs="Times New Roman"/>
          <w:bCs/>
          <w:color w:val="000000"/>
          <w:lang w:val="en-US"/>
        </w:rPr>
        <w:t xml:space="preserve">s. </w:t>
      </w:r>
      <w:r w:rsidR="008A3A76">
        <w:rPr>
          <w:rFonts w:ascii="Times New Roman" w:eastAsia="Times New Roman" w:hAnsi="Times New Roman" w:cs="Times New Roman"/>
          <w:bCs/>
          <w:color w:val="000000"/>
          <w:lang w:val="en-US"/>
        </w:rPr>
        <w:t>To derive a BAG threshold for elevated risk of a change in cognitive diagnosis, a</w:t>
      </w:r>
      <w:r w:rsidR="00802D47">
        <w:rPr>
          <w:rFonts w:ascii="Times New Roman" w:eastAsia="Times New Roman" w:hAnsi="Times New Roman" w:cs="Times New Roman"/>
          <w:bCs/>
          <w:color w:val="000000"/>
          <w:lang w:val="en-US"/>
        </w:rPr>
        <w:t xml:space="preserve"> logistic curve was fitted to</w:t>
      </w:r>
      <w:r w:rsidR="008A3A76">
        <w:rPr>
          <w:rFonts w:ascii="Times New Roman" w:eastAsia="Times New Roman" w:hAnsi="Times New Roman" w:cs="Times New Roman"/>
          <w:bCs/>
          <w:color w:val="000000"/>
          <w:lang w:val="en-US"/>
        </w:rPr>
        <w:t xml:space="preserve"> model the relationship between</w:t>
      </w:r>
      <w:r w:rsidR="00802D47">
        <w:rPr>
          <w:rFonts w:ascii="Times New Roman" w:eastAsia="Times New Roman" w:hAnsi="Times New Roman" w:cs="Times New Roman"/>
          <w:bCs/>
          <w:color w:val="000000"/>
          <w:lang w:val="en-US"/>
        </w:rPr>
        <w:t xml:space="preserve"> </w:t>
      </w:r>
      <w:proofErr w:type="gramStart"/>
      <w:r w:rsidR="00802D47">
        <w:rPr>
          <w:rFonts w:ascii="Times New Roman" w:eastAsia="Times New Roman" w:hAnsi="Times New Roman" w:cs="Times New Roman"/>
          <w:bCs/>
          <w:color w:val="000000"/>
          <w:lang w:val="en-US"/>
        </w:rPr>
        <w:t>BAG</w:t>
      </w:r>
      <w:proofErr w:type="gramEnd"/>
      <w:r w:rsidR="008A3A76">
        <w:rPr>
          <w:rFonts w:ascii="Times New Roman" w:eastAsia="Times New Roman" w:hAnsi="Times New Roman" w:cs="Times New Roman"/>
          <w:bCs/>
          <w:color w:val="000000"/>
          <w:lang w:val="en-US"/>
        </w:rPr>
        <w:t xml:space="preserve"> estimated from the significant BAG,</w:t>
      </w:r>
      <w:r w:rsidR="00802D47">
        <w:rPr>
          <w:rFonts w:ascii="Times New Roman" w:eastAsia="Times New Roman" w:hAnsi="Times New Roman" w:cs="Times New Roman"/>
          <w:bCs/>
          <w:color w:val="000000"/>
          <w:lang w:val="en-US"/>
        </w:rPr>
        <w:t xml:space="preserve"> and estimated probability of diagnosis change.</w:t>
      </w:r>
      <w:r w:rsidR="008A3A76">
        <w:rPr>
          <w:rFonts w:ascii="Times New Roman" w:eastAsia="Times New Roman" w:hAnsi="Times New Roman" w:cs="Times New Roman"/>
          <w:bCs/>
          <w:color w:val="000000"/>
          <w:lang w:val="en-US"/>
        </w:rPr>
        <w:t xml:space="preserve"> The intercept of this curve at 50% probability was set as a threshold and validated in the current (ADNI), as well as the DELCODE sample.</w:t>
      </w:r>
    </w:p>
    <w:p w14:paraId="4018720E" w14:textId="1F2D9655" w:rsidR="000E475A" w:rsidRPr="00641BF2" w:rsidRDefault="00306E59" w:rsidP="000E475A">
      <w:pPr>
        <w:pStyle w:val="KeinLeerraum"/>
        <w:keepNext/>
        <w:spacing w:line="480" w:lineRule="auto"/>
        <w:jc w:val="both"/>
        <w:rPr>
          <w:lang w:val="en-US"/>
        </w:rPr>
      </w:pPr>
      <w:r>
        <w:rPr>
          <w:lang w:val="en-US"/>
        </w:rPr>
        <w:pict w14:anchorId="0A3D8A27">
          <v:shape id="_x0000_i1026" type="#_x0000_t75" style="width:453.3pt;height:259.2pt">
            <v:imagedata r:id="rId16" o:title="Figure2_LogisticRegression"/>
          </v:shape>
        </w:pict>
      </w:r>
    </w:p>
    <w:p w14:paraId="78170EFD" w14:textId="3D3F6183" w:rsidR="00202404" w:rsidRPr="003D1565" w:rsidRDefault="003D1565" w:rsidP="000E475A">
      <w:pPr>
        <w:pStyle w:val="Beschriftung"/>
        <w:jc w:val="both"/>
        <w:rPr>
          <w:rFonts w:ascii="Times New Roman" w:eastAsia="Times New Roman" w:hAnsi="Times New Roman" w:cs="Times New Roman"/>
          <w:bCs/>
          <w:i w:val="0"/>
          <w:color w:val="000000" w:themeColor="text1"/>
          <w:sz w:val="22"/>
          <w:szCs w:val="22"/>
          <w:lang w:val="en-US"/>
        </w:rPr>
      </w:pPr>
      <w:bookmarkStart w:id="14" w:name="_Ref106632053"/>
      <w:bookmarkStart w:id="15" w:name="_Ref106632046"/>
      <w:r w:rsidRPr="003D1565">
        <w:rPr>
          <w:rFonts w:ascii="Times New Roman" w:hAnsi="Times New Roman" w:cs="Times New Roman"/>
          <w:b/>
          <w:i w:val="0"/>
          <w:color w:val="000000" w:themeColor="text1"/>
          <w:sz w:val="22"/>
          <w:szCs w:val="22"/>
          <w:lang w:val="en-US"/>
        </w:rPr>
        <w:t>Fig</w:t>
      </w:r>
      <w:r w:rsidR="000E475A" w:rsidRPr="003D1565">
        <w:rPr>
          <w:rFonts w:ascii="Times New Roman" w:hAnsi="Times New Roman" w:cs="Times New Roman"/>
          <w:b/>
          <w:i w:val="0"/>
          <w:color w:val="000000" w:themeColor="text1"/>
          <w:sz w:val="22"/>
          <w:szCs w:val="22"/>
          <w:lang w:val="en-US"/>
        </w:rPr>
        <w:t xml:space="preserve"> </w:t>
      </w:r>
      <w:r w:rsidR="000E475A" w:rsidRPr="003D1565">
        <w:rPr>
          <w:rFonts w:ascii="Times New Roman" w:hAnsi="Times New Roman" w:cs="Times New Roman"/>
          <w:b/>
          <w:i w:val="0"/>
          <w:color w:val="000000" w:themeColor="text1"/>
          <w:sz w:val="22"/>
          <w:szCs w:val="22"/>
        </w:rPr>
        <w:fldChar w:fldCharType="begin"/>
      </w:r>
      <w:r w:rsidR="000E475A" w:rsidRPr="003D1565">
        <w:rPr>
          <w:rFonts w:ascii="Times New Roman" w:hAnsi="Times New Roman" w:cs="Times New Roman"/>
          <w:b/>
          <w:i w:val="0"/>
          <w:color w:val="000000" w:themeColor="text1"/>
          <w:sz w:val="22"/>
          <w:szCs w:val="22"/>
          <w:lang w:val="en-US"/>
        </w:rPr>
        <w:instrText xml:space="preserve"> SEQ Figure \* ARABIC </w:instrText>
      </w:r>
      <w:r w:rsidR="000E475A" w:rsidRPr="003D1565">
        <w:rPr>
          <w:rFonts w:ascii="Times New Roman" w:hAnsi="Times New Roman" w:cs="Times New Roman"/>
          <w:b/>
          <w:i w:val="0"/>
          <w:color w:val="000000" w:themeColor="text1"/>
          <w:sz w:val="22"/>
          <w:szCs w:val="22"/>
        </w:rPr>
        <w:fldChar w:fldCharType="separate"/>
      </w:r>
      <w:r w:rsidR="000E475A" w:rsidRPr="003D1565">
        <w:rPr>
          <w:rFonts w:ascii="Times New Roman" w:hAnsi="Times New Roman" w:cs="Times New Roman"/>
          <w:b/>
          <w:i w:val="0"/>
          <w:noProof/>
          <w:color w:val="000000" w:themeColor="text1"/>
          <w:sz w:val="22"/>
          <w:szCs w:val="22"/>
          <w:lang w:val="en-US"/>
        </w:rPr>
        <w:t>2</w:t>
      </w:r>
      <w:r w:rsidR="000E475A" w:rsidRPr="003D1565">
        <w:rPr>
          <w:rFonts w:ascii="Times New Roman" w:hAnsi="Times New Roman" w:cs="Times New Roman"/>
          <w:b/>
          <w:i w:val="0"/>
          <w:color w:val="000000" w:themeColor="text1"/>
          <w:sz w:val="22"/>
          <w:szCs w:val="22"/>
        </w:rPr>
        <w:fldChar w:fldCharType="end"/>
      </w:r>
      <w:bookmarkEnd w:id="14"/>
      <w:r w:rsidR="000E475A" w:rsidRPr="003D1565">
        <w:rPr>
          <w:rFonts w:ascii="Times New Roman" w:hAnsi="Times New Roman" w:cs="Times New Roman"/>
          <w:b/>
          <w:i w:val="0"/>
          <w:color w:val="000000" w:themeColor="text1"/>
          <w:sz w:val="22"/>
          <w:szCs w:val="22"/>
          <w:lang w:val="en-US"/>
        </w:rPr>
        <w:t>. Estimation of a BAG threshold for cognitive decline.</w:t>
      </w:r>
      <w:r w:rsidR="000E475A" w:rsidRPr="003D1565">
        <w:rPr>
          <w:rFonts w:ascii="Times New Roman" w:hAnsi="Times New Roman" w:cs="Times New Roman"/>
          <w:i w:val="0"/>
          <w:color w:val="000000" w:themeColor="text1"/>
          <w:sz w:val="22"/>
          <w:szCs w:val="22"/>
          <w:lang w:val="en-US"/>
        </w:rPr>
        <w:t xml:space="preserve"> (1) </w:t>
      </w:r>
      <w:r w:rsidR="00853F20">
        <w:rPr>
          <w:rFonts w:ascii="Times New Roman" w:hAnsi="Times New Roman" w:cs="Times New Roman"/>
          <w:i w:val="0"/>
          <w:color w:val="000000" w:themeColor="text1"/>
          <w:sz w:val="22"/>
          <w:szCs w:val="22"/>
          <w:lang w:val="en-US"/>
        </w:rPr>
        <w:t xml:space="preserve">A stable group </w:t>
      </w:r>
      <w:proofErr w:type="gramStart"/>
      <w:r w:rsidR="00853F20">
        <w:rPr>
          <w:rFonts w:ascii="Times New Roman" w:hAnsi="Times New Roman" w:cs="Times New Roman"/>
          <w:i w:val="0"/>
          <w:color w:val="000000" w:themeColor="text1"/>
          <w:sz w:val="22"/>
          <w:szCs w:val="22"/>
          <w:lang w:val="en-US"/>
        </w:rPr>
        <w:t>was created</w:t>
      </w:r>
      <w:proofErr w:type="gramEnd"/>
      <w:r w:rsidR="00853F20">
        <w:rPr>
          <w:rFonts w:ascii="Times New Roman" w:hAnsi="Times New Roman" w:cs="Times New Roman"/>
          <w:i w:val="0"/>
          <w:color w:val="000000" w:themeColor="text1"/>
          <w:sz w:val="22"/>
          <w:szCs w:val="22"/>
          <w:lang w:val="en-US"/>
        </w:rPr>
        <w:t xml:space="preserve"> matched in age and sex to the group of all decliners in CN or MCI.</w:t>
      </w:r>
      <w:r w:rsidRPr="003D1565">
        <w:rPr>
          <w:rFonts w:ascii="Times New Roman" w:hAnsi="Times New Roman" w:cs="Times New Roman"/>
          <w:i w:val="0"/>
          <w:color w:val="000000" w:themeColor="text1"/>
          <w:sz w:val="22"/>
          <w:szCs w:val="22"/>
          <w:lang w:val="en-US"/>
        </w:rPr>
        <w:t xml:space="preserve"> (2) 10-fold cross-validated prediction of cognitive decline within two years </w:t>
      </w:r>
      <w:proofErr w:type="gramStart"/>
      <w:r w:rsidRPr="003D1565">
        <w:rPr>
          <w:rFonts w:ascii="Times New Roman" w:hAnsi="Times New Roman" w:cs="Times New Roman"/>
          <w:i w:val="0"/>
          <w:color w:val="000000" w:themeColor="text1"/>
          <w:sz w:val="22"/>
          <w:szCs w:val="22"/>
          <w:lang w:val="en-US"/>
        </w:rPr>
        <w:t>was conducted</w:t>
      </w:r>
      <w:proofErr w:type="gramEnd"/>
      <w:r w:rsidRPr="003D1565">
        <w:rPr>
          <w:rFonts w:ascii="Times New Roman" w:hAnsi="Times New Roman" w:cs="Times New Roman"/>
          <w:i w:val="0"/>
          <w:color w:val="000000" w:themeColor="text1"/>
          <w:sz w:val="22"/>
          <w:szCs w:val="22"/>
          <w:lang w:val="en-US"/>
        </w:rPr>
        <w:t xml:space="preserve"> with FDG-PET and MRI BAG, as well as amyloid status, APOE-ε4 carriership and education as predictors. (3) The BAG threshold for increased risk of cognitive decline </w:t>
      </w:r>
      <w:proofErr w:type="gramStart"/>
      <w:r w:rsidRPr="003D1565">
        <w:rPr>
          <w:rFonts w:ascii="Times New Roman" w:hAnsi="Times New Roman" w:cs="Times New Roman"/>
          <w:i w:val="0"/>
          <w:color w:val="000000" w:themeColor="text1"/>
          <w:sz w:val="22"/>
          <w:szCs w:val="22"/>
          <w:lang w:val="en-US"/>
        </w:rPr>
        <w:t>was inferred</w:t>
      </w:r>
      <w:proofErr w:type="gramEnd"/>
      <w:r w:rsidRPr="003D1565">
        <w:rPr>
          <w:rFonts w:ascii="Times New Roman" w:hAnsi="Times New Roman" w:cs="Times New Roman"/>
          <w:i w:val="0"/>
          <w:color w:val="000000" w:themeColor="text1"/>
          <w:sz w:val="22"/>
          <w:szCs w:val="22"/>
          <w:lang w:val="en-US"/>
        </w:rPr>
        <w:t xml:space="preserve"> from 50% probability of </w:t>
      </w:r>
      <w:r w:rsidR="00853F20">
        <w:rPr>
          <w:rFonts w:ascii="Times New Roman" w:hAnsi="Times New Roman" w:cs="Times New Roman"/>
          <w:i w:val="0"/>
          <w:color w:val="000000" w:themeColor="text1"/>
          <w:sz w:val="22"/>
          <w:szCs w:val="22"/>
          <w:lang w:val="en-US"/>
        </w:rPr>
        <w:t>a change in cognitive diagnosis</w:t>
      </w:r>
      <w:r w:rsidRPr="003D1565">
        <w:rPr>
          <w:rFonts w:ascii="Times New Roman" w:hAnsi="Times New Roman" w:cs="Times New Roman"/>
          <w:i w:val="0"/>
          <w:color w:val="000000" w:themeColor="text1"/>
          <w:sz w:val="22"/>
          <w:szCs w:val="22"/>
          <w:lang w:val="en-US"/>
        </w:rPr>
        <w:t xml:space="preserve"> in the cross-validated classification output.</w:t>
      </w:r>
      <w:bookmarkEnd w:id="15"/>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proofErr w:type="gramStart"/>
      <w:r>
        <w:rPr>
          <w:rFonts w:ascii="Times New Roman" w:hAnsi="Times New Roman" w:cs="Times New Roman"/>
          <w:b/>
          <w:lang w:val="en-US"/>
        </w:rPr>
        <w:lastRenderedPageBreak/>
        <w:t>3</w:t>
      </w:r>
      <w:proofErr w:type="gramEnd"/>
      <w:r w:rsidR="00B25242" w:rsidRPr="000F7936">
        <w:rPr>
          <w:rFonts w:ascii="Times New Roman" w:hAnsi="Times New Roman" w:cs="Times New Roman"/>
          <w:b/>
          <w:lang w:val="en-US"/>
        </w:rPr>
        <w:t xml:space="preserve"> Results</w:t>
      </w:r>
    </w:p>
    <w:p w14:paraId="72974D8D" w14:textId="0377E785" w:rsidR="00701F58"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.1 Participants</w:t>
      </w:r>
    </w:p>
    <w:p w14:paraId="683438C3" w14:textId="77777777" w:rsidR="00D252D9" w:rsidRPr="000F7936" w:rsidRDefault="00D252D9" w:rsidP="00D252D9">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t xml:space="preserve">This study included </w:t>
      </w:r>
      <w:r>
        <w:rPr>
          <w:rFonts w:ascii="Times New Roman" w:hAnsi="Times New Roman" w:cs="Times New Roman"/>
          <w:color w:val="222222"/>
          <w:shd w:val="clear" w:color="auto" w:fill="FFFFFF"/>
          <w:lang w:val="en-US"/>
        </w:rPr>
        <w:t xml:space="preserve">972 </w:t>
      </w:r>
      <w:r w:rsidRPr="000F7936">
        <w:rPr>
          <w:rFonts w:ascii="Times New Roman" w:hAnsi="Times New Roman" w:cs="Times New Roman"/>
          <w:color w:val="222222"/>
          <w:shd w:val="clear" w:color="auto" w:fill="FFFFFF"/>
          <w:lang w:val="en-US"/>
        </w:rPr>
        <w:t xml:space="preserve">MRI </w:t>
      </w:r>
      <w:r>
        <w:rPr>
          <w:rFonts w:ascii="Times New Roman" w:hAnsi="Times New Roman" w:cs="Times New Roman"/>
          <w:color w:val="222222"/>
          <w:shd w:val="clear" w:color="auto" w:fill="FFFFFF"/>
          <w:lang w:val="en-US"/>
        </w:rPr>
        <w:t xml:space="preserve">and FDG-PET </w:t>
      </w:r>
      <w:r w:rsidRPr="000F7936">
        <w:rPr>
          <w:rFonts w:ascii="Times New Roman" w:hAnsi="Times New Roman" w:cs="Times New Roman"/>
          <w:color w:val="222222"/>
          <w:shd w:val="clear" w:color="auto" w:fill="FFFFFF"/>
          <w:lang w:val="en-US"/>
        </w:rPr>
        <w:t xml:space="preserve">scans (respectively) from the </w:t>
      </w:r>
      <w:r>
        <w:rPr>
          <w:rFonts w:ascii="Times New Roman" w:hAnsi="Times New Roman" w:cs="Times New Roman"/>
          <w:color w:val="222222"/>
          <w:shd w:val="clear" w:color="auto" w:fill="FFFFFF"/>
          <w:lang w:val="en-US"/>
        </w:rPr>
        <w:t>ADNI database (</w:t>
      </w:r>
      <w:r w:rsidRPr="000F7936">
        <w:rPr>
          <w:rFonts w:ascii="Times New Roman" w:hAnsi="Times New Roman" w:cs="Times New Roman"/>
          <w:color w:val="222222"/>
          <w:shd w:val="clear" w:color="auto" w:fill="FFFFFF"/>
          <w:lang w:val="en-US"/>
        </w:rPr>
        <w:t>CN</w:t>
      </w:r>
      <w:r>
        <w:rPr>
          <w:rFonts w:ascii="Times New Roman" w:hAnsi="Times New Roman" w:cs="Times New Roman"/>
          <w:color w:val="222222"/>
          <w:shd w:val="clear" w:color="auto" w:fill="FFFFFF"/>
          <w:lang w:val="en-US"/>
        </w:rPr>
        <w:t>+SCI</w:t>
      </w:r>
      <w:r>
        <w:rPr>
          <w:rFonts w:ascii="Times New Roman" w:hAnsi="Times New Roman" w:cs="Times New Roman"/>
          <w:color w:val="222222"/>
          <w:shd w:val="clear" w:color="auto" w:fill="FFFFFF"/>
          <w:vertAlign w:val="subscript"/>
          <w:lang w:val="en-US"/>
        </w:rPr>
        <w:t>ADNI</w:t>
      </w:r>
      <w:r>
        <w:rPr>
          <w:rFonts w:ascii="Times New Roman" w:hAnsi="Times New Roman" w:cs="Times New Roman"/>
          <w:color w:val="222222"/>
          <w:shd w:val="clear" w:color="auto" w:fill="FFFFFF"/>
          <w:lang w:val="en-US"/>
        </w:rPr>
        <w:t xml:space="preserve">: n = 376; </w:t>
      </w:r>
      <w:r w:rsidRPr="000F7936">
        <w:rPr>
          <w:rFonts w:ascii="Times New Roman" w:hAnsi="Times New Roman" w:cs="Times New Roman"/>
          <w:color w:val="222222"/>
          <w:shd w:val="clear" w:color="auto" w:fill="FFFFFF"/>
          <w:lang w:val="en-US"/>
        </w:rPr>
        <w:t>MCI</w:t>
      </w:r>
      <w:r>
        <w:rPr>
          <w:rFonts w:ascii="Times New Roman" w:hAnsi="Times New Roman" w:cs="Times New Roman"/>
          <w:color w:val="222222"/>
          <w:shd w:val="clear" w:color="auto" w:fill="FFFFFF"/>
          <w:vertAlign w:val="subscript"/>
          <w:lang w:val="en-US"/>
        </w:rPr>
        <w:t>ADNI</w:t>
      </w:r>
      <w:r>
        <w:rPr>
          <w:rFonts w:ascii="Times New Roman" w:hAnsi="Times New Roman" w:cs="Times New Roman"/>
          <w:color w:val="222222"/>
          <w:shd w:val="clear" w:color="auto" w:fill="FFFFFF"/>
          <w:lang w:val="en-US"/>
        </w:rPr>
        <w:t>: n = 596),</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as well as data from two validation cohorts. To validate brain age estimation, we used 5</w:t>
      </w:r>
      <w:r w:rsidRPr="000F7936">
        <w:rPr>
          <w:rFonts w:ascii="Times New Roman" w:hAnsi="Times New Roman" w:cs="Times New Roman"/>
          <w:color w:val="222222"/>
          <w:shd w:val="clear" w:color="auto" w:fill="FFFFFF"/>
          <w:lang w:val="en-US"/>
        </w:rPr>
        <w:t>9</w:t>
      </w:r>
      <w:r>
        <w:rPr>
          <w:rFonts w:ascii="Times New Roman" w:hAnsi="Times New Roman" w:cs="Times New Roman"/>
          <w:color w:val="222222"/>
          <w:shd w:val="clear" w:color="auto" w:fill="FFFFFF"/>
          <w:lang w:val="en-US"/>
        </w:rPr>
        <w:t xml:space="preserve"> MRI and FDG-PET scans (respectively)</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of CN </w:t>
      </w:r>
      <w:r w:rsidRPr="000F7936">
        <w:rPr>
          <w:rFonts w:ascii="Times New Roman" w:hAnsi="Times New Roman" w:cs="Times New Roman"/>
          <w:color w:val="222222"/>
          <w:shd w:val="clear" w:color="auto" w:fill="FFFFFF"/>
          <w:lang w:val="en-US"/>
        </w:rPr>
        <w:t>from the</w:t>
      </w:r>
      <w:r>
        <w:rPr>
          <w:rFonts w:ascii="Times New Roman" w:hAnsi="Times New Roman" w:cs="Times New Roman"/>
          <w:color w:val="222222"/>
          <w:shd w:val="clear" w:color="auto" w:fill="FFFFFF"/>
          <w:lang w:val="en-US"/>
        </w:rPr>
        <w:t xml:space="preserve"> </w:t>
      </w:r>
      <w:r w:rsidRPr="000F7936">
        <w:rPr>
          <w:rFonts w:ascii="Times New Roman" w:hAnsi="Times New Roman" w:cs="Times New Roman"/>
          <w:color w:val="222222"/>
          <w:shd w:val="clear" w:color="auto" w:fill="FFFFFF"/>
          <w:lang w:val="en-US"/>
        </w:rPr>
        <w:t>OASIS-3</w:t>
      </w:r>
      <w:r>
        <w:rPr>
          <w:rFonts w:ascii="Times New Roman" w:hAnsi="Times New Roman" w:cs="Times New Roman"/>
          <w:color w:val="222222"/>
          <w:shd w:val="clear" w:color="auto" w:fill="FFFFFF"/>
          <w:lang w:val="en-US"/>
        </w:rPr>
        <w:t xml:space="preserve">. To validate BAG thresholds for the prediction of cognitive outcome, we used 88 FDG-PET scans of SCI and 80 MRI scans of MCI patients from DELCODE. An overview of participant characteristics </w:t>
      </w:r>
      <w:proofErr w:type="gramStart"/>
      <w:r>
        <w:rPr>
          <w:rFonts w:ascii="Times New Roman" w:hAnsi="Times New Roman" w:cs="Times New Roman"/>
          <w:color w:val="222222"/>
          <w:shd w:val="clear" w:color="auto" w:fill="FFFFFF"/>
          <w:lang w:val="en-US"/>
        </w:rPr>
        <w:t>is presented</w:t>
      </w:r>
      <w:proofErr w:type="gramEnd"/>
      <w:r>
        <w:rPr>
          <w:rFonts w:ascii="Times New Roman" w:hAnsi="Times New Roman" w:cs="Times New Roman"/>
          <w:color w:val="222222"/>
          <w:shd w:val="clear" w:color="auto" w:fill="FFFFFF"/>
          <w:lang w:val="en-US"/>
        </w:rPr>
        <w:t xml:space="preserve"> in </w:t>
      </w:r>
      <w:r>
        <w:rPr>
          <w:rFonts w:ascii="Times New Roman" w:hAnsi="Times New Roman" w:cs="Times New Roman"/>
          <w:color w:val="222222"/>
          <w:shd w:val="clear" w:color="auto" w:fill="FFFFFF"/>
          <w:lang w:val="en-US"/>
        </w:rPr>
        <w:fldChar w:fldCharType="begin"/>
      </w:r>
      <w:r>
        <w:rPr>
          <w:rFonts w:ascii="Times New Roman" w:hAnsi="Times New Roman" w:cs="Times New Roman"/>
          <w:color w:val="222222"/>
          <w:shd w:val="clear" w:color="auto" w:fill="FFFFFF"/>
          <w:lang w:val="en-US"/>
        </w:rPr>
        <w:instrText xml:space="preserve"> REF _Ref100237486 \h </w:instrText>
      </w:r>
      <w:r>
        <w:rPr>
          <w:rFonts w:ascii="Times New Roman" w:hAnsi="Times New Roman" w:cs="Times New Roman"/>
          <w:color w:val="222222"/>
          <w:shd w:val="clear" w:color="auto" w:fill="FFFFFF"/>
          <w:lang w:val="en-US"/>
        </w:rPr>
      </w:r>
      <w:r>
        <w:rPr>
          <w:rFonts w:ascii="Times New Roman" w:hAnsi="Times New Roman" w:cs="Times New Roman"/>
          <w:color w:val="222222"/>
          <w:shd w:val="clear" w:color="auto" w:fill="FFFFFF"/>
          <w:lang w:val="en-US"/>
        </w:rPr>
        <w:fldChar w:fldCharType="separate"/>
      </w:r>
      <w:r w:rsidRPr="00EF086F">
        <w:rPr>
          <w:rFonts w:ascii="Times New Roman" w:hAnsi="Times New Roman" w:cs="Times New Roman"/>
          <w:b/>
          <w:lang w:val="en-US"/>
        </w:rPr>
        <w:t xml:space="preserve">Table </w:t>
      </w:r>
      <w:r w:rsidRPr="00EF086F">
        <w:rPr>
          <w:rFonts w:ascii="Times New Roman" w:hAnsi="Times New Roman" w:cs="Times New Roman"/>
          <w:b/>
          <w:noProof/>
          <w:lang w:val="en-US"/>
        </w:rPr>
        <w:t>1</w:t>
      </w:r>
      <w:r>
        <w:rPr>
          <w:rFonts w:ascii="Times New Roman" w:hAnsi="Times New Roman" w:cs="Times New Roman"/>
          <w:color w:val="222222"/>
          <w:shd w:val="clear" w:color="auto" w:fill="FFFFFF"/>
          <w:lang w:val="en-US"/>
        </w:rPr>
        <w:fldChar w:fldCharType="end"/>
      </w:r>
      <w:r>
        <w:rPr>
          <w:rFonts w:ascii="Times New Roman" w:hAnsi="Times New Roman" w:cs="Times New Roman"/>
          <w:color w:val="222222"/>
          <w:shd w:val="clear" w:color="auto" w:fill="FFFFFF"/>
          <w:lang w:val="en-US"/>
        </w:rPr>
        <w:t>. In the cognitively unimpaired cohorts, CN</w:t>
      </w:r>
      <w:r w:rsidRPr="00EF086F">
        <w:rPr>
          <w:rFonts w:ascii="Times New Roman" w:hAnsi="Times New Roman" w:cs="Times New Roman"/>
          <w:color w:val="222222"/>
          <w:shd w:val="clear" w:color="auto" w:fill="FFFFFF"/>
          <w:vertAlign w:val="subscript"/>
          <w:lang w:val="en-US"/>
        </w:rPr>
        <w:t>OASIS</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and </w:t>
      </w:r>
      <w:r w:rsidRPr="00EF086F">
        <w:rPr>
          <w:rFonts w:ascii="Times New Roman" w:hAnsi="Times New Roman" w:cs="Times New Roman"/>
          <w:color w:val="222222"/>
          <w:shd w:val="clear" w:color="auto" w:fill="FFFFFF"/>
          <w:lang w:val="en-US"/>
        </w:rPr>
        <w:t>SCI</w:t>
      </w:r>
      <w:r>
        <w:rPr>
          <w:rFonts w:ascii="Times New Roman" w:hAnsi="Times New Roman" w:cs="Times New Roman"/>
          <w:color w:val="222222"/>
          <w:shd w:val="clear" w:color="auto" w:fill="FFFFFF"/>
          <w:vertAlign w:val="subscript"/>
          <w:lang w:val="en-US"/>
        </w:rPr>
        <w:t xml:space="preserve">DELCODE </w:t>
      </w:r>
      <w:r w:rsidRPr="000F7936">
        <w:rPr>
          <w:rFonts w:ascii="Times New Roman" w:hAnsi="Times New Roman" w:cs="Times New Roman"/>
          <w:color w:val="222222"/>
          <w:shd w:val="clear" w:color="auto" w:fill="FFFFFF"/>
          <w:lang w:val="en-US"/>
        </w:rPr>
        <w:t xml:space="preserve">were significantly younger than </w:t>
      </w:r>
      <w:r>
        <w:rPr>
          <w:rFonts w:ascii="Times New Roman" w:hAnsi="Times New Roman" w:cs="Times New Roman"/>
          <w:color w:val="222222"/>
          <w:shd w:val="clear" w:color="auto" w:fill="FFFFFF"/>
          <w:lang w:val="en-US"/>
        </w:rPr>
        <w:t>CN+SCI</w:t>
      </w:r>
      <w:r w:rsidRPr="00EF086F">
        <w:rPr>
          <w:rFonts w:ascii="Times New Roman" w:hAnsi="Times New Roman" w:cs="Times New Roman"/>
          <w:color w:val="222222"/>
          <w:shd w:val="clear" w:color="auto" w:fill="FFFFFF"/>
          <w:vertAlign w:val="subscript"/>
          <w:lang w:val="en-US"/>
        </w:rPr>
        <w:t>ADNI</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t = 3.44, </w:t>
      </w:r>
      <w:r w:rsidRPr="00EF086F">
        <w:rPr>
          <w:rFonts w:ascii="Times New Roman" w:hAnsi="Times New Roman" w:cs="Times New Roman"/>
          <w:i/>
          <w:color w:val="222222"/>
          <w:shd w:val="clear" w:color="auto" w:fill="FFFFFF"/>
          <w:lang w:val="en-US"/>
        </w:rPr>
        <w:t>p</w:t>
      </w:r>
      <w:r w:rsidRPr="000F7936">
        <w:rPr>
          <w:rFonts w:ascii="Times New Roman" w:hAnsi="Times New Roman" w:cs="Times New Roman"/>
          <w:color w:val="222222"/>
          <w:shd w:val="clear" w:color="auto" w:fill="FFFFFF"/>
          <w:lang w:val="en-US"/>
        </w:rPr>
        <w:t xml:space="preserve"> &lt; .0</w:t>
      </w:r>
      <w:r>
        <w:rPr>
          <w:rFonts w:ascii="Times New Roman" w:hAnsi="Times New Roman" w:cs="Times New Roman"/>
          <w:color w:val="222222"/>
          <w:shd w:val="clear" w:color="auto" w:fill="FFFFFF"/>
          <w:lang w:val="en-US"/>
        </w:rPr>
        <w:t>0</w:t>
      </w:r>
      <w:r w:rsidRPr="000F7936">
        <w:rPr>
          <w:rFonts w:ascii="Times New Roman" w:hAnsi="Times New Roman" w:cs="Times New Roman"/>
          <w:color w:val="222222"/>
          <w:shd w:val="clear" w:color="auto" w:fill="FFFFFF"/>
          <w:lang w:val="en-US"/>
        </w:rPr>
        <w:t>1</w:t>
      </w:r>
      <w:r>
        <w:rPr>
          <w:rFonts w:ascii="Times New Roman" w:hAnsi="Times New Roman" w:cs="Times New Roman"/>
          <w:color w:val="222222"/>
          <w:shd w:val="clear" w:color="auto" w:fill="FFFFFF"/>
          <w:lang w:val="en-US"/>
        </w:rPr>
        <w:t xml:space="preserve">), especially in </w:t>
      </w:r>
      <w:r w:rsidRPr="00EF086F">
        <w:rPr>
          <w:rFonts w:ascii="Times New Roman" w:hAnsi="Times New Roman" w:cs="Times New Roman"/>
          <w:color w:val="222222"/>
          <w:shd w:val="clear" w:color="auto" w:fill="FFFFFF"/>
          <w:lang w:val="en-US"/>
        </w:rPr>
        <w:t>the MRI cohort, and the MMSE of SCI</w:t>
      </w:r>
      <w:r w:rsidRPr="00EF086F">
        <w:rPr>
          <w:rFonts w:ascii="Times New Roman" w:hAnsi="Times New Roman" w:cs="Times New Roman"/>
          <w:color w:val="222222"/>
          <w:shd w:val="clear" w:color="auto" w:fill="FFFFFF"/>
          <w:vertAlign w:val="subscript"/>
          <w:lang w:val="en-US"/>
        </w:rPr>
        <w:t xml:space="preserve">DELCODE </w:t>
      </w:r>
      <w:r w:rsidRPr="00EF086F">
        <w:rPr>
          <w:rFonts w:ascii="Times New Roman" w:hAnsi="Times New Roman" w:cs="Times New Roman"/>
          <w:color w:val="222222"/>
          <w:shd w:val="clear" w:color="auto" w:fill="FFFFFF"/>
          <w:lang w:val="en-US"/>
        </w:rPr>
        <w:t>was higher compared to CN</w:t>
      </w:r>
      <w:r>
        <w:rPr>
          <w:rFonts w:ascii="Times New Roman" w:hAnsi="Times New Roman" w:cs="Times New Roman"/>
          <w:color w:val="222222"/>
          <w:shd w:val="clear" w:color="auto" w:fill="FFFFFF"/>
          <w:lang w:val="en-US"/>
        </w:rPr>
        <w:t>+SCI</w:t>
      </w:r>
      <w:r w:rsidRPr="00EF086F">
        <w:rPr>
          <w:rFonts w:ascii="Times New Roman" w:hAnsi="Times New Roman" w:cs="Times New Roman"/>
          <w:color w:val="222222"/>
          <w:shd w:val="clear" w:color="auto" w:fill="FFFFFF"/>
          <w:vertAlign w:val="subscript"/>
          <w:lang w:val="en-US"/>
        </w:rPr>
        <w:t>ADNI</w:t>
      </w:r>
      <w:r w:rsidRPr="00EF086F">
        <w:rPr>
          <w:rFonts w:ascii="Times New Roman" w:hAnsi="Times New Roman" w:cs="Times New Roman"/>
          <w:vertAlign w:val="subscript"/>
          <w:lang w:val="en-US"/>
        </w:rPr>
        <w:t xml:space="preserve"> </w:t>
      </w:r>
      <w:r w:rsidRPr="00EF086F">
        <w:rPr>
          <w:rFonts w:ascii="Times New Roman" w:hAnsi="Times New Roman" w:cs="Times New Roman"/>
          <w:lang w:val="en-US"/>
        </w:rPr>
        <w:t>(t</w:t>
      </w:r>
      <w:r>
        <w:rPr>
          <w:rFonts w:ascii="Times New Roman" w:hAnsi="Times New Roman" w:cs="Times New Roman"/>
          <w:lang w:val="en-US"/>
        </w:rPr>
        <w:t xml:space="preserve"> = </w:t>
      </w:r>
      <w:r w:rsidRPr="00EF086F">
        <w:rPr>
          <w:rFonts w:ascii="Times New Roman" w:hAnsi="Times New Roman" w:cs="Times New Roman"/>
          <w:lang w:val="en-US"/>
        </w:rPr>
        <w:t xml:space="preserve">-2.30, </w:t>
      </w:r>
      <w:r w:rsidRPr="00EF086F">
        <w:rPr>
          <w:rFonts w:ascii="Times New Roman" w:hAnsi="Times New Roman" w:cs="Times New Roman"/>
          <w:i/>
          <w:lang w:val="en-US"/>
        </w:rPr>
        <w:t>p</w:t>
      </w:r>
      <w:r>
        <w:rPr>
          <w:rFonts w:ascii="Times New Roman" w:hAnsi="Times New Roman" w:cs="Times New Roman"/>
          <w:lang w:val="en-US"/>
        </w:rPr>
        <w:t xml:space="preserve"> = </w:t>
      </w:r>
      <w:r w:rsidRPr="00EF086F">
        <w:rPr>
          <w:rFonts w:ascii="Times New Roman" w:hAnsi="Times New Roman" w:cs="Times New Roman"/>
          <w:lang w:val="en-US"/>
        </w:rPr>
        <w:t>.03).</w:t>
      </w:r>
      <w:r>
        <w:rPr>
          <w:rFonts w:ascii="Times New Roman" w:hAnsi="Times New Roman" w:cs="Times New Roman"/>
          <w:lang w:val="en-US"/>
        </w:rPr>
        <w:t xml:space="preserve"> Among MCI samples, MCI</w:t>
      </w:r>
      <w:r>
        <w:rPr>
          <w:rFonts w:ascii="Times New Roman" w:hAnsi="Times New Roman" w:cs="Times New Roman"/>
          <w:vertAlign w:val="subscript"/>
          <w:lang w:val="en-US"/>
        </w:rPr>
        <w:t>DELCODE</w:t>
      </w:r>
      <w:r w:rsidRPr="00D962B5">
        <w:rPr>
          <w:lang w:val="en-US"/>
        </w:rPr>
        <w:t xml:space="preserve"> </w:t>
      </w:r>
      <w:r w:rsidRPr="00D962B5">
        <w:rPr>
          <w:rFonts w:ascii="Times New Roman" w:hAnsi="Times New Roman" w:cs="Times New Roman"/>
          <w:lang w:val="en-US"/>
        </w:rPr>
        <w:t>had significantly less years of education (</w:t>
      </w:r>
      <w:r>
        <w:rPr>
          <w:rFonts w:ascii="Times New Roman" w:hAnsi="Times New Roman" w:cs="Times New Roman"/>
          <w:lang w:val="en-US"/>
        </w:rPr>
        <w:t xml:space="preserve">t = 6.01, </w:t>
      </w:r>
      <w:r>
        <w:rPr>
          <w:rFonts w:ascii="Times New Roman" w:hAnsi="Times New Roman" w:cs="Times New Roman"/>
          <w:i/>
          <w:lang w:val="en-US"/>
        </w:rPr>
        <w:t>p</w:t>
      </w:r>
      <w:r>
        <w:rPr>
          <w:rFonts w:ascii="Times New Roman" w:hAnsi="Times New Roman" w:cs="Times New Roman"/>
          <w:lang w:val="en-US"/>
        </w:rPr>
        <w:t xml:space="preserve"> &lt; .001)</w:t>
      </w:r>
    </w:p>
    <w:p w14:paraId="36728F3F" w14:textId="77777777" w:rsidR="00D252D9" w:rsidRPr="00C72F8D" w:rsidRDefault="00D252D9" w:rsidP="00D252D9">
      <w:pPr>
        <w:pStyle w:val="KeinLeerraum"/>
        <w:spacing w:line="480" w:lineRule="auto"/>
        <w:jc w:val="both"/>
        <w:rPr>
          <w:rFonts w:ascii="Times New Roman" w:hAnsi="Times New Roman" w:cs="Times New Roman"/>
          <w:b/>
          <w:lang w:val="en-US"/>
        </w:rPr>
      </w:pPr>
      <w:r w:rsidRPr="00C72F8D">
        <w:rPr>
          <w:rFonts w:ascii="Times New Roman" w:hAnsi="Times New Roman" w:cs="Times New Roman"/>
          <w:b/>
          <w:lang w:val="en-US"/>
        </w:rPr>
        <w:t>3.2 Precision and demographic profile of brain-predicted age</w:t>
      </w:r>
    </w:p>
    <w:p w14:paraId="3BE855C4" w14:textId="5C69C7BE" w:rsidR="00701F58" w:rsidRDefault="00D252D9" w:rsidP="00D252D9">
      <w:pPr>
        <w:pStyle w:val="KeinLeerraum"/>
        <w:spacing w:line="480" w:lineRule="auto"/>
        <w:jc w:val="both"/>
        <w:rPr>
          <w:rFonts w:ascii="Times New Roman" w:hAnsi="Times New Roman" w:cs="Times New Roman"/>
          <w:b/>
          <w:lang w:val="en-US"/>
        </w:rPr>
        <w:sectPr w:rsidR="00701F58" w:rsidSect="009E722C">
          <w:footnotePr>
            <w:numFmt w:val="chicago"/>
            <w:numRestart w:val="eachSect"/>
          </w:footnotePr>
          <w:type w:val="continuous"/>
          <w:pgSz w:w="11906" w:h="16838"/>
          <w:pgMar w:top="1417" w:right="1417" w:bottom="1134" w:left="1417" w:header="708" w:footer="708" w:gutter="0"/>
          <w:cols w:space="708"/>
          <w:docGrid w:linePitch="360"/>
        </w:sectPr>
      </w:pPr>
      <w:r w:rsidRPr="00C72F8D">
        <w:rPr>
          <w:rFonts w:ascii="Times New Roman" w:hAnsi="Times New Roman" w:cs="Times New Roman"/>
          <w:lang w:val="en-US"/>
        </w:rPr>
        <w:t xml:space="preserve">To compare the potential of FDG-PET and MRI to predict chronological age, we used a nested five-fold cross-validation approach including bias correction (see </w:t>
      </w:r>
      <w:r w:rsidRPr="00C72F8D">
        <w:rPr>
          <w:rFonts w:ascii="Times New Roman" w:hAnsi="Times New Roman" w:cs="Times New Roman"/>
          <w:lang w:val="en-US"/>
        </w:rPr>
        <w:fldChar w:fldCharType="begin"/>
      </w:r>
      <w:r w:rsidRPr="00C72F8D">
        <w:rPr>
          <w:rFonts w:ascii="Times New Roman" w:hAnsi="Times New Roman" w:cs="Times New Roman"/>
          <w:lang w:val="en-US"/>
        </w:rPr>
        <w:instrText xml:space="preserve"> REF _Ref113283692 \h  \* MERGEFORMAT </w:instrText>
      </w:r>
      <w:r w:rsidRPr="00C72F8D">
        <w:rPr>
          <w:rFonts w:ascii="Times New Roman" w:hAnsi="Times New Roman" w:cs="Times New Roman"/>
          <w:lang w:val="en-US"/>
        </w:rPr>
      </w:r>
      <w:r w:rsidRPr="00C72F8D">
        <w:rPr>
          <w:rFonts w:ascii="Times New Roman" w:hAnsi="Times New Roman" w:cs="Times New Roman"/>
          <w:lang w:val="en-US"/>
        </w:rPr>
        <w:fldChar w:fldCharType="separate"/>
      </w:r>
      <w:r w:rsidRPr="00C72F8D">
        <w:rPr>
          <w:rFonts w:ascii="Times New Roman" w:hAnsi="Times New Roman" w:cs="Times New Roman"/>
          <w:b/>
          <w:color w:val="000000" w:themeColor="text1"/>
          <w:lang w:val="en-US"/>
        </w:rPr>
        <w:t xml:space="preserve">Fig </w:t>
      </w:r>
      <w:r w:rsidRPr="00C72F8D">
        <w:rPr>
          <w:rFonts w:ascii="Times New Roman" w:hAnsi="Times New Roman" w:cs="Times New Roman"/>
          <w:b/>
          <w:noProof/>
          <w:color w:val="000000" w:themeColor="text1"/>
          <w:lang w:val="en-US"/>
        </w:rPr>
        <w:t>1</w:t>
      </w:r>
      <w:r w:rsidRPr="00C72F8D">
        <w:rPr>
          <w:rFonts w:ascii="Times New Roman" w:hAnsi="Times New Roman" w:cs="Times New Roman"/>
          <w:lang w:val="en-US"/>
        </w:rPr>
        <w:fldChar w:fldCharType="end"/>
      </w:r>
      <w:r w:rsidRPr="00C72F8D">
        <w:rPr>
          <w:rFonts w:ascii="Times New Roman" w:hAnsi="Times New Roman" w:cs="Times New Roman"/>
          <w:lang w:val="en-US"/>
        </w:rPr>
        <w:t>), yielding one test prediction for (almost</w:t>
      </w:r>
      <w:r w:rsidRPr="00C72F8D">
        <w:rPr>
          <w:rStyle w:val="Funotenzeichen"/>
          <w:rFonts w:ascii="Times New Roman" w:hAnsi="Times New Roman" w:cs="Times New Roman"/>
          <w:lang w:val="en-US"/>
        </w:rPr>
        <w:footnoteReference w:id="3"/>
      </w:r>
      <w:r w:rsidRPr="00C72F8D">
        <w:rPr>
          <w:rFonts w:ascii="Times New Roman" w:hAnsi="Times New Roman" w:cs="Times New Roman"/>
          <w:lang w:val="en-US"/>
        </w:rPr>
        <w:t>)</w:t>
      </w:r>
      <w:r w:rsidRPr="000F7936">
        <w:rPr>
          <w:rFonts w:ascii="Times New Roman" w:hAnsi="Times New Roman" w:cs="Times New Roman"/>
          <w:lang w:val="en-US"/>
        </w:rPr>
        <w:t xml:space="preserve"> every subject in the CN</w:t>
      </w:r>
      <w:r>
        <w:rPr>
          <w:rFonts w:ascii="Times New Roman" w:hAnsi="Times New Roman" w:cs="Times New Roman"/>
          <w:lang w:val="en-US"/>
        </w:rPr>
        <w:t>+SCI</w:t>
      </w:r>
      <w:r>
        <w:rPr>
          <w:rFonts w:ascii="Times New Roman" w:hAnsi="Times New Roman" w:cs="Times New Roman"/>
          <w:vertAlign w:val="subscript"/>
          <w:lang w:val="en-US"/>
        </w:rPr>
        <w:t>ADNI</w:t>
      </w:r>
      <w:r w:rsidRPr="000F7936">
        <w:rPr>
          <w:rFonts w:ascii="Times New Roman" w:hAnsi="Times New Roman" w:cs="Times New Roman"/>
          <w:lang w:val="en-US"/>
        </w:rPr>
        <w:t xml:space="preserve"> sample, and </w:t>
      </w:r>
      <w:r>
        <w:rPr>
          <w:rFonts w:ascii="Times New Roman" w:hAnsi="Times New Roman" w:cs="Times New Roman"/>
          <w:lang w:val="en-US"/>
        </w:rPr>
        <w:t>a bagged test prediction for the CN</w:t>
      </w:r>
      <w:r>
        <w:rPr>
          <w:rFonts w:ascii="Times New Roman" w:hAnsi="Times New Roman" w:cs="Times New Roman"/>
          <w:vertAlign w:val="subscript"/>
          <w:lang w:val="en-US"/>
        </w:rPr>
        <w:t>OASIS</w:t>
      </w:r>
      <w:r>
        <w:rPr>
          <w:rFonts w:ascii="Times New Roman" w:hAnsi="Times New Roman" w:cs="Times New Roman"/>
          <w:lang w:val="en-US"/>
        </w:rPr>
        <w:t>, SCI</w:t>
      </w:r>
      <w:r>
        <w:rPr>
          <w:rFonts w:ascii="Times New Roman" w:hAnsi="Times New Roman" w:cs="Times New Roman"/>
          <w:vertAlign w:val="subscript"/>
          <w:lang w:val="en-US"/>
        </w:rPr>
        <w:t>DELCODE</w:t>
      </w:r>
      <w:r>
        <w:rPr>
          <w:rFonts w:ascii="Times New Roman" w:hAnsi="Times New Roman" w:cs="Times New Roman"/>
          <w:lang w:val="en-US"/>
        </w:rPr>
        <w:t>, MCI</w:t>
      </w:r>
      <w:r>
        <w:rPr>
          <w:rFonts w:ascii="Times New Roman" w:hAnsi="Times New Roman" w:cs="Times New Roman"/>
          <w:vertAlign w:val="subscript"/>
          <w:lang w:val="en-US"/>
        </w:rPr>
        <w:t>ADNI</w:t>
      </w:r>
      <w:r>
        <w:rPr>
          <w:rFonts w:ascii="Times New Roman" w:hAnsi="Times New Roman" w:cs="Times New Roman"/>
          <w:lang w:val="en-US"/>
        </w:rPr>
        <w:t xml:space="preserve"> and MCI</w:t>
      </w:r>
      <w:r>
        <w:rPr>
          <w:rFonts w:ascii="Times New Roman" w:hAnsi="Times New Roman" w:cs="Times New Roman"/>
          <w:vertAlign w:val="subscript"/>
          <w:lang w:val="en-US"/>
        </w:rPr>
        <w:t>DELCODE</w:t>
      </w:r>
      <w:r>
        <w:rPr>
          <w:rFonts w:ascii="Times New Roman" w:hAnsi="Times New Roman" w:cs="Times New Roman"/>
          <w:lang w:val="en-US"/>
        </w:rPr>
        <w:t xml:space="preserve"> samples. Across the CN+</w:t>
      </w:r>
      <w:r w:rsidRPr="00622BEB">
        <w:rPr>
          <w:rFonts w:ascii="Times New Roman" w:hAnsi="Times New Roman" w:cs="Times New Roman"/>
          <w:lang w:val="en-US"/>
        </w:rPr>
        <w:t>SCI</w:t>
      </w:r>
      <w:r w:rsidRPr="00622BEB">
        <w:rPr>
          <w:rFonts w:ascii="Times New Roman" w:hAnsi="Times New Roman" w:cs="Times New Roman"/>
          <w:vertAlign w:val="subscript"/>
          <w:lang w:val="en-US"/>
        </w:rPr>
        <w:t>ADNI</w:t>
      </w:r>
      <w:r>
        <w:rPr>
          <w:rFonts w:ascii="Times New Roman" w:hAnsi="Times New Roman" w:cs="Times New Roman"/>
          <w:lang w:val="en-US"/>
        </w:rPr>
        <w:t xml:space="preserve"> test samples (n = 357 after outlier exclusion), </w:t>
      </w:r>
      <w:r w:rsidRPr="00622BEB">
        <w:rPr>
          <w:rFonts w:ascii="Times New Roman" w:hAnsi="Times New Roman" w:cs="Times New Roman"/>
          <w:lang w:val="en-US"/>
        </w:rPr>
        <w:t>MRI</w:t>
      </w:r>
      <w:r>
        <w:rPr>
          <w:rFonts w:ascii="Times New Roman" w:hAnsi="Times New Roman" w:cs="Times New Roman"/>
          <w:lang w:val="en-US"/>
        </w:rPr>
        <w:t xml:space="preserve"> and FDG-PET predicted chronological age with a </w:t>
      </w:r>
      <w:r w:rsidRPr="000F7936">
        <w:rPr>
          <w:rFonts w:ascii="Times New Roman" w:hAnsi="Times New Roman" w:cs="Times New Roman"/>
          <w:lang w:val="en-US"/>
        </w:rPr>
        <w:t>mean absolute error (</w:t>
      </w:r>
      <w:r>
        <w:rPr>
          <w:rFonts w:ascii="Times New Roman" w:hAnsi="Times New Roman" w:cs="Times New Roman"/>
          <w:lang w:val="en-US"/>
        </w:rPr>
        <w:t xml:space="preserve">MAE) of 1.96 and 2.63 years, and a broad range of BAG spanning 16 and 18.7 years, respectively (see </w:t>
      </w:r>
      <w:r>
        <w:rPr>
          <w:rFonts w:ascii="Times New Roman" w:hAnsi="Times New Roman" w:cs="Times New Roman"/>
          <w:lang w:val="en-US"/>
        </w:rPr>
        <w:fldChar w:fldCharType="begin"/>
      </w:r>
      <w:r>
        <w:rPr>
          <w:rFonts w:ascii="Times New Roman" w:hAnsi="Times New Roman" w:cs="Times New Roman"/>
          <w:lang w:val="en-US"/>
        </w:rPr>
        <w:instrText xml:space="preserve"> REF _Ref99105381 \h </w:instrText>
      </w:r>
      <w:r>
        <w:rPr>
          <w:rFonts w:ascii="Times New Roman" w:hAnsi="Times New Roman" w:cs="Times New Roman"/>
          <w:lang w:val="en-US"/>
        </w:rPr>
      </w:r>
      <w:r>
        <w:rPr>
          <w:rFonts w:ascii="Times New Roman" w:hAnsi="Times New Roman" w:cs="Times New Roman"/>
          <w:lang w:val="en-US"/>
        </w:rPr>
        <w:fldChar w:fldCharType="separate"/>
      </w:r>
      <w:r w:rsidRPr="000F7936">
        <w:rPr>
          <w:rFonts w:ascii="Times New Roman" w:hAnsi="Times New Roman" w:cs="Times New Roman"/>
          <w:b/>
          <w:lang w:val="en-US"/>
        </w:rPr>
        <w:t xml:space="preserve">Table </w:t>
      </w:r>
      <w:r w:rsidRPr="000F7936">
        <w:rPr>
          <w:rFonts w:ascii="Times New Roman" w:hAnsi="Times New Roman" w:cs="Times New Roman"/>
          <w:b/>
          <w:noProof/>
          <w:lang w:val="en-US"/>
        </w:rPr>
        <w:t>2</w:t>
      </w:r>
      <w:r>
        <w:rPr>
          <w:rFonts w:ascii="Times New Roman" w:hAnsi="Times New Roman" w:cs="Times New Roman"/>
          <w:lang w:val="en-US"/>
        </w:rPr>
        <w:fldChar w:fldCharType="end"/>
      </w:r>
      <w:r>
        <w:rPr>
          <w:rFonts w:ascii="Times New Roman" w:hAnsi="Times New Roman" w:cs="Times New Roman"/>
          <w:lang w:val="en-US"/>
        </w:rPr>
        <w:t xml:space="preserve">). Both, MRI- and FDG-PET-derived BAG were normally distributed and they were moderately strongly correlated (r = .288, </w:t>
      </w:r>
      <w:r>
        <w:rPr>
          <w:rFonts w:ascii="Times New Roman" w:hAnsi="Times New Roman" w:cs="Times New Roman"/>
          <w:i/>
          <w:lang w:val="en-US"/>
        </w:rPr>
        <w:t>p</w:t>
      </w:r>
      <w:r>
        <w:rPr>
          <w:rFonts w:ascii="Times New Roman" w:hAnsi="Times New Roman" w:cs="Times New Roman"/>
          <w:lang w:val="en-US"/>
        </w:rPr>
        <w:t xml:space="preserve"> &lt; 0.001). In the external CN</w:t>
      </w:r>
      <w:r>
        <w:rPr>
          <w:rFonts w:ascii="Times New Roman" w:hAnsi="Times New Roman" w:cs="Times New Roman"/>
          <w:vertAlign w:val="subscript"/>
          <w:lang w:val="en-US"/>
        </w:rPr>
        <w:t xml:space="preserve">OASIS </w:t>
      </w:r>
      <w:r>
        <w:rPr>
          <w:rFonts w:ascii="Times New Roman" w:hAnsi="Times New Roman" w:cs="Times New Roman"/>
          <w:lang w:val="en-US"/>
        </w:rPr>
        <w:t>sample (n=52 after outlier exclusion), bagged predictions of chronological age had an MAE of 2.23 and 2.03 years for MRI and FDG-PET, respectively, thus showing high generalization performance of the models to external datasets. SCI</w:t>
      </w:r>
      <w:r>
        <w:rPr>
          <w:rFonts w:ascii="Times New Roman" w:hAnsi="Times New Roman" w:cs="Times New Roman"/>
          <w:vertAlign w:val="subscript"/>
          <w:lang w:val="en-US"/>
        </w:rPr>
        <w:t>DELCODE</w:t>
      </w:r>
      <w:r>
        <w:rPr>
          <w:rFonts w:ascii="Times New Roman" w:hAnsi="Times New Roman" w:cs="Times New Roman"/>
          <w:lang w:val="en-US"/>
        </w:rPr>
        <w:t xml:space="preserve"> individuals’ brains </w:t>
      </w:r>
      <w:proofErr w:type="gramStart"/>
      <w:r>
        <w:rPr>
          <w:rFonts w:ascii="Times New Roman" w:hAnsi="Times New Roman" w:cs="Times New Roman"/>
          <w:lang w:val="en-US"/>
        </w:rPr>
        <w:t>were estimated</w:t>
      </w:r>
      <w:proofErr w:type="gramEnd"/>
      <w:r>
        <w:rPr>
          <w:rFonts w:ascii="Times New Roman" w:hAnsi="Times New Roman" w:cs="Times New Roman"/>
          <w:lang w:val="en-US"/>
        </w:rPr>
        <w:t xml:space="preserve"> from FDG-PET to be, on average, 2.07 years advanced in age compared to their chronological age. MCI</w:t>
      </w:r>
      <w:r>
        <w:rPr>
          <w:rFonts w:ascii="Times New Roman" w:hAnsi="Times New Roman" w:cs="Times New Roman"/>
          <w:vertAlign w:val="subscript"/>
          <w:lang w:val="en-US"/>
        </w:rPr>
        <w:t xml:space="preserve">ADNI </w:t>
      </w:r>
      <w:r>
        <w:rPr>
          <w:rFonts w:ascii="Times New Roman" w:hAnsi="Times New Roman" w:cs="Times New Roman"/>
          <w:lang w:val="en-US"/>
        </w:rPr>
        <w:t xml:space="preserve">individuals’ brains </w:t>
      </w:r>
      <w:proofErr w:type="gramStart"/>
      <w:r>
        <w:rPr>
          <w:rFonts w:ascii="Times New Roman" w:hAnsi="Times New Roman" w:cs="Times New Roman"/>
          <w:lang w:val="en-US"/>
        </w:rPr>
        <w:t>were estimated</w:t>
      </w:r>
      <w:proofErr w:type="gramEnd"/>
      <w:r>
        <w:rPr>
          <w:rFonts w:ascii="Times New Roman" w:hAnsi="Times New Roman" w:cs="Times New Roman"/>
          <w:lang w:val="en-US"/>
        </w:rPr>
        <w:t xml:space="preserve"> to be, on average, 1.51 or 1.07 years advanced in age when predicted from MRI or FDG-PET, and, consistently, </w:t>
      </w:r>
    </w:p>
    <w:p w14:paraId="371BD536" w14:textId="5875D7E5" w:rsidR="00701F58" w:rsidRPr="000F7936" w:rsidRDefault="00701F58" w:rsidP="00B25242">
      <w:pPr>
        <w:pStyle w:val="KeinLeerraum"/>
        <w:spacing w:line="480" w:lineRule="auto"/>
        <w:jc w:val="both"/>
        <w:rPr>
          <w:rFonts w:ascii="Times New Roman" w:hAnsi="Times New Roman" w:cs="Times New Roman"/>
          <w:b/>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701F58" w:rsidRPr="000F7936" w14:paraId="37CC2031" w14:textId="77777777" w:rsidTr="00B93EDF">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49018150" w14:textId="77777777" w:rsidR="00701F58" w:rsidRPr="00D252D9" w:rsidRDefault="00701F58" w:rsidP="00B93EDF">
            <w:pPr>
              <w:pStyle w:val="KeinLeerraum"/>
              <w:jc w:val="both"/>
              <w:rPr>
                <w:rFonts w:ascii="Times New Roman" w:hAnsi="Times New Roman" w:cs="Times New Roman"/>
                <w:b/>
                <w:lang w:val="en-US"/>
              </w:rPr>
            </w:pPr>
            <w:bookmarkStart w:id="16" w:name="_Ref100237486"/>
            <w:bookmarkStart w:id="17" w:name="_Ref100319229"/>
          </w:p>
          <w:p w14:paraId="0BCFA3D0" w14:textId="18FD5062"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16"/>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17"/>
          </w:p>
        </w:tc>
      </w:tr>
      <w:tr w:rsidR="00701F58" w:rsidRPr="000F7936" w14:paraId="3AA0CBC9" w14:textId="77777777" w:rsidTr="00B93EDF">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FBCDC8" w14:textId="77777777" w:rsidR="00701F58" w:rsidRPr="000F7936" w:rsidRDefault="00701F58" w:rsidP="00B93EDF">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31248DF"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CN</w:t>
            </w: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F827D55"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4C0F1C6A"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AC1F621"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7E0C5834"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DELCODE</w:t>
            </w:r>
          </w:p>
        </w:tc>
      </w:tr>
      <w:tr w:rsidR="00701F58" w:rsidRPr="000F7936" w14:paraId="2783B19C" w14:textId="77777777" w:rsidTr="00B93EDF">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5B6B277"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E94DE9"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5E8C7A"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5F40244C"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ABD5AB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0D4EEA6B"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701F58" w:rsidRPr="00DF1E91" w14:paraId="49179B07" w14:textId="77777777" w:rsidTr="00B93ED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24183FE"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w:t>
            </w:r>
            <w:r>
              <w:rPr>
                <w:rFonts w:ascii="Times New Roman" w:eastAsia="Times New Roman" w:hAnsi="Times New Roman" w:cs="Times New Roman"/>
                <w:color w:val="000000" w:themeColor="text1"/>
                <w:kern w:val="24"/>
                <w:lang w:val="en-US"/>
              </w:rPr>
              <w:t xml:space="preserve"> at PET scan</w:t>
            </w:r>
            <w:r w:rsidRPr="000F7936">
              <w:rPr>
                <w:rFonts w:ascii="Times New Roman" w:eastAsia="Times New Roman" w:hAnsi="Times New Roman" w:cs="Times New Roman"/>
                <w:color w:val="000000" w:themeColor="text1"/>
                <w:kern w:val="24"/>
                <w:lang w:val="en-US"/>
              </w:rPr>
              <w:t xml:space="preserve"> [avg. years (SD</w:t>
            </w:r>
            <w:r>
              <w:rPr>
                <w:rFonts w:ascii="Times New Roman" w:eastAsia="Times New Roman" w:hAnsi="Times New Roman" w:cs="Times New Roman"/>
                <w:color w:val="000000" w:themeColor="text1"/>
                <w:kern w:val="24"/>
                <w:lang w:val="en-US"/>
              </w:rPr>
              <w:t>)]</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26716458" w14:textId="77777777" w:rsidR="00701F58" w:rsidRPr="00DE50D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73.9 (5.94</w:t>
            </w:r>
            <w:r w:rsidRPr="000F7936">
              <w:rPr>
                <w:rFonts w:ascii="Times New Roman" w:eastAsia="Times New Roman" w:hAnsi="Times New Roman" w:cs="Times New Roman"/>
                <w:color w:val="000000" w:themeColor="text1"/>
                <w:kern w:val="24"/>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72338DE"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w:t>
            </w:r>
            <w:r>
              <w:rPr>
                <w:rFonts w:ascii="Times New Roman" w:eastAsia="Times New Roman" w:hAnsi="Times New Roman" w:cs="Times New Roman"/>
                <w:color w:val="000000" w:themeColor="text1"/>
                <w:kern w:val="24"/>
                <w:lang w:val="en-US"/>
              </w:rPr>
              <w:t>7</w:t>
            </w:r>
            <w:r w:rsidRPr="00DF1E91">
              <w:rPr>
                <w:rFonts w:ascii="Times New Roman" w:eastAsia="Times New Roman" w:hAnsi="Times New Roman" w:cs="Times New Roman"/>
                <w:b/>
                <w:color w:val="000000" w:themeColor="text1"/>
                <w:kern w:val="24"/>
                <w:sz w:val="32"/>
                <w:szCs w:val="32"/>
                <w:vertAlign w:val="superscript"/>
                <w:lang w:val="en-US"/>
              </w:rPr>
              <w:t>-</w:t>
            </w:r>
            <w:r w:rsidRPr="000F7936">
              <w:rPr>
                <w:rFonts w:ascii="Times New Roman" w:eastAsia="Times New Roman" w:hAnsi="Times New Roman" w:cs="Times New Roman"/>
                <w:color w:val="000000" w:themeColor="text1"/>
                <w:kern w:val="24"/>
                <w:lang w:val="en-US"/>
              </w:rPr>
              <w:t xml:space="preserve"> (4.</w:t>
            </w:r>
            <w:r>
              <w:rPr>
                <w:rFonts w:ascii="Times New Roman" w:eastAsia="Times New Roman" w:hAnsi="Times New Roman" w:cs="Times New Roman"/>
                <w:color w:val="000000" w:themeColor="text1"/>
                <w:kern w:val="24"/>
                <w:lang w:val="en-US"/>
              </w:rPr>
              <w:t>22)</w:t>
            </w:r>
          </w:p>
        </w:tc>
        <w:tc>
          <w:tcPr>
            <w:tcW w:w="1843" w:type="dxa"/>
            <w:tcBorders>
              <w:top w:val="single" w:sz="8" w:space="0" w:color="000000"/>
              <w:left w:val="single" w:sz="8" w:space="0" w:color="000000"/>
              <w:right w:val="single" w:sz="8" w:space="0" w:color="000000"/>
            </w:tcBorders>
            <w:vAlign w:val="center"/>
          </w:tcPr>
          <w:p w14:paraId="4D4996A2"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70.9</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1B24939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653F511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701F58" w:rsidRPr="001A22E9" w14:paraId="381A5326" w14:textId="77777777" w:rsidTr="00B93ED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29A33F0D" w14:textId="77777777" w:rsidR="00701F58" w:rsidRPr="000F7936" w:rsidRDefault="00701F58" w:rsidP="00B93EDF">
            <w:pPr>
              <w:pStyle w:val="KeinLeerraum"/>
              <w:jc w:val="both"/>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Age at MRI scan </w:t>
            </w:r>
            <w:r w:rsidRPr="000F7936">
              <w:rPr>
                <w:rFonts w:ascii="Times New Roman" w:eastAsia="Times New Roman" w:hAnsi="Times New Roman" w:cs="Times New Roman"/>
                <w:color w:val="000000" w:themeColor="text1"/>
                <w:kern w:val="24"/>
                <w:lang w:val="en-US"/>
              </w:rPr>
              <w:t>[avg. years (SD</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6B69196"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(5.92</w:t>
            </w:r>
            <w:r w:rsidRPr="000F7936">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4FC2CB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70.36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694C40D2"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2D5F980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4758E371"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701F58" w:rsidRPr="001A22E9" w14:paraId="5E8E4037" w14:textId="77777777" w:rsidTr="00B93ED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4F49E4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r>
              <w:rPr>
                <w:rFonts w:ascii="Times New Roman" w:eastAsia="Times New Roman" w:hAnsi="Times New Roman" w:cs="Times New Roman"/>
                <w:color w:val="000000" w:themeColor="text1"/>
                <w:kern w:val="24"/>
                <w:lang w:val="en-US"/>
              </w:rPr>
              <w:t xml:space="preser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r w:rsidRPr="000F7936">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76858C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9231F2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r>
              <w:rPr>
                <w:rFonts w:ascii="Times New Roman" w:eastAsia="Times New Roman" w:hAnsi="Times New Roman" w:cs="Times New Roman"/>
                <w:color w:val="000000" w:themeColor="text1"/>
                <w:kern w:val="24"/>
                <w:lang w:val="en-US"/>
              </w:rPr>
              <w:t xml:space="preserve"> (0)</w:t>
            </w:r>
          </w:p>
        </w:tc>
        <w:tc>
          <w:tcPr>
            <w:tcW w:w="1843" w:type="dxa"/>
            <w:tcBorders>
              <w:top w:val="nil"/>
              <w:left w:val="single" w:sz="8" w:space="0" w:color="000000"/>
              <w:bottom w:val="nil"/>
              <w:right w:val="single" w:sz="8" w:space="0" w:color="000000"/>
            </w:tcBorders>
            <w:vAlign w:val="center"/>
          </w:tcPr>
          <w:p w14:paraId="736F69A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435B60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6B956D4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45 (0)</w:t>
            </w:r>
          </w:p>
        </w:tc>
      </w:tr>
      <w:tr w:rsidR="00701F58" w:rsidRPr="00DD118E" w14:paraId="68B96B53" w14:textId="77777777" w:rsidTr="00B93EDF">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12426EE7" w14:textId="77777777" w:rsidR="00701F58" w:rsidRPr="000F7936" w:rsidRDefault="00701F58" w:rsidP="00B93EDF">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Pr>
                <w:rFonts w:ascii="Times New Roman" w:eastAsia="Times New Roman" w:hAnsi="Times New Roman" w:cs="Times New Roman"/>
                <w:color w:val="000000" w:themeColor="text1"/>
                <w:kern w:val="24"/>
                <w:lang w:val="en-US"/>
              </w:rPr>
              <w:t>[%positive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19A53D22"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color w:val="000000" w:themeColor="text1"/>
                <w:kern w:val="24"/>
                <w:lang w:val="en-US"/>
              </w:rPr>
              <w:t>39 (</w:t>
            </w:r>
            <w:r w:rsidRPr="00476B0C">
              <w:rPr>
                <w:rFonts w:ascii="Times New Roman" w:hAnsi="Times New Roman" w:cs="Times New Roman"/>
                <w:color w:val="000000" w:themeColor="text1"/>
                <w:kern w:val="24"/>
                <w:lang w:val="en-US"/>
              </w:rPr>
              <w:t>85</w:t>
            </w:r>
            <w:r>
              <w:rPr>
                <w:rFonts w:ascii="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326F114" w14:textId="77777777" w:rsidR="00701F58" w:rsidRPr="00DE50D6" w:rsidRDefault="00701F58" w:rsidP="00B93EDF">
            <w:pPr>
              <w:pStyle w:val="KeinLeerraum"/>
              <w:jc w:val="center"/>
              <w:rPr>
                <w:rFonts w:ascii="Times New Roman" w:hAnsi="Times New Roman" w:cs="Times New Roman"/>
                <w:lang w:val="en-US"/>
              </w:rPr>
            </w:pPr>
            <w:commentRangeStart w:id="18"/>
            <w:commentRangeStart w:id="19"/>
            <w:r w:rsidRPr="00DE50D6">
              <w:rPr>
                <w:rFonts w:ascii="Times New Roman" w:hAnsi="Times New Roman" w:cs="Times New Roman"/>
                <w:color w:val="000000" w:themeColor="text1"/>
                <w:kern w:val="24"/>
                <w:lang w:val="en-US"/>
              </w:rPr>
              <w:t>NA</w:t>
            </w:r>
            <w:commentRangeEnd w:id="18"/>
            <w:r>
              <w:rPr>
                <w:rStyle w:val="Kommentarzeichen"/>
              </w:rPr>
              <w:commentReference w:id="18"/>
            </w:r>
            <w:commentRangeEnd w:id="19"/>
            <w:r>
              <w:rPr>
                <w:rStyle w:val="Kommentarzeichen"/>
              </w:rPr>
              <w:commentReference w:id="19"/>
            </w:r>
          </w:p>
        </w:tc>
        <w:tc>
          <w:tcPr>
            <w:tcW w:w="1843" w:type="dxa"/>
            <w:tcBorders>
              <w:top w:val="nil"/>
              <w:left w:val="single" w:sz="8" w:space="0" w:color="000000"/>
              <w:bottom w:val="nil"/>
              <w:right w:val="single" w:sz="8" w:space="0" w:color="000000"/>
            </w:tcBorders>
            <w:vAlign w:val="center"/>
          </w:tcPr>
          <w:p w14:paraId="37FB8128"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46969CCB"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1B09F99B"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52 (38)</w:t>
            </w:r>
          </w:p>
        </w:tc>
      </w:tr>
      <w:tr w:rsidR="00701F58" w:rsidRPr="000F7936" w14:paraId="291C5021" w14:textId="77777777" w:rsidTr="00B93EDF">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573BF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29A3A93A"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(1.23</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69FE8A5"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(1.01</w:t>
            </w:r>
            <w:r w:rsidRPr="000F7936">
              <w:rPr>
                <w:rFonts w:ascii="Times New Roman" w:eastAsia="Times New Roman" w:hAnsi="Times New Roman" w:cs="Times New Roman"/>
                <w:color w:val="000000" w:themeColor="text1"/>
                <w:kern w:val="24"/>
                <w:lang w:val="en-US"/>
              </w:rPr>
              <w:t>)</w:t>
            </w:r>
          </w:p>
        </w:tc>
        <w:tc>
          <w:tcPr>
            <w:tcW w:w="1843" w:type="dxa"/>
            <w:tcBorders>
              <w:top w:val="nil"/>
              <w:left w:val="single" w:sz="8" w:space="0" w:color="000000"/>
              <w:bottom w:val="nil"/>
              <w:right w:val="single" w:sz="8" w:space="0" w:color="000000"/>
            </w:tcBorders>
            <w:vAlign w:val="center"/>
          </w:tcPr>
          <w:p w14:paraId="3FACBBD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w:t>
            </w:r>
            <w:r>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60AFD06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53DB8F7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28 (1.67)</w:t>
            </w:r>
          </w:p>
        </w:tc>
      </w:tr>
      <w:tr w:rsidR="00701F58" w:rsidRPr="00DE50D6" w14:paraId="4DC83B32" w14:textId="77777777" w:rsidTr="00B93EDF">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3E3AD1CA"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718EF704"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16 (2.71</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14A73CF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6EDB2BA4"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69263733"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7A208CD8"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14</w:t>
            </w:r>
            <w:r w:rsidRPr="00DD118E">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(3.06)</w:t>
            </w:r>
          </w:p>
        </w:tc>
      </w:tr>
      <w:tr w:rsidR="00701F58" w:rsidRPr="00306E59" w14:paraId="61A23EE5" w14:textId="77777777" w:rsidTr="00B93EDF">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593C967" w14:textId="77777777" w:rsidR="00701F58" w:rsidRPr="00AC2045" w:rsidRDefault="00701F58" w:rsidP="00B93EDF">
            <w:pPr>
              <w:pStyle w:val="KeinLeerraum"/>
              <w:rPr>
                <w:rFonts w:ascii="Times New Roman" w:eastAsia="Times New Roman" w:hAnsi="Times New Roman" w:cs="Times New Roman"/>
                <w:color w:val="000000" w:themeColor="text1"/>
                <w:kern w:val="24"/>
                <w:lang w:val="en-US"/>
              </w:rPr>
            </w:pPr>
            <w:r>
              <w:rPr>
                <w:rFonts w:ascii="Times New Roman" w:hAnsi="Times New Roman" w:cs="Times New Roman"/>
                <w:lang w:val="en-US"/>
              </w:rPr>
              <w:t xml:space="preserve">Notes. Percentage of </w:t>
            </w: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w:t>
            </w:r>
            <w:r>
              <w:rPr>
                <w:rFonts w:ascii="Times New Roman" w:eastAsia="Times New Roman" w:hAnsi="Times New Roman" w:cs="Times New Roman"/>
                <w:color w:val="000000" w:themeColor="text1"/>
                <w:kern w:val="24"/>
                <w:lang w:val="en-US"/>
              </w:rPr>
              <w:t xml:space="preserve"> indicates percentage of amyloid positive individuals among all who received lumbar puncture (excluding NA). Number of individuals who did not receive lumbar puncture for </w:t>
            </w:r>
            <w:r w:rsidRPr="000F7936">
              <w:rPr>
                <w:rFonts w:ascii="Times New Roman" w:eastAsia="Times New Roman" w:hAnsi="Times New Roman" w:cs="Times New Roman"/>
                <w:color w:val="000000" w:themeColor="text1"/>
                <w:kern w:val="24"/>
                <w:lang w:val="en-US"/>
              </w:rPr>
              <w:t>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Pr>
                <w:rFonts w:ascii="Times New Roman" w:eastAsia="Times New Roman" w:hAnsi="Times New Roman" w:cs="Times New Roman"/>
                <w:color w:val="000000" w:themeColor="text1"/>
                <w:kern w:val="24"/>
                <w:vertAlign w:val="subscript"/>
                <w:lang w:val="en-US"/>
              </w:rPr>
              <w:t xml:space="preserve"> </w:t>
            </w:r>
            <w:r>
              <w:rPr>
                <w:rFonts w:ascii="Times New Roman" w:eastAsia="Times New Roman" w:hAnsi="Times New Roman" w:cs="Times New Roman"/>
                <w:color w:val="000000" w:themeColor="text1"/>
                <w:kern w:val="24"/>
                <w:lang w:val="en-US"/>
              </w:rPr>
              <w:t>is in parentheses.</w:t>
            </w:r>
            <w:r>
              <w:rPr>
                <w:rFonts w:ascii="Times New Roman" w:hAnsi="Times New Roman" w:cs="Times New Roman"/>
                <w:lang w:val="en-US"/>
              </w:rPr>
              <w:t xml:space="preserve"> </w:t>
            </w:r>
            <w:r w:rsidRPr="00DE50D6">
              <w:rPr>
                <w:rFonts w:ascii="Times New Roman" w:hAnsi="Times New Roman" w:cs="Times New Roman"/>
                <w:vertAlign w:val="superscript"/>
                <w:lang w:val="en-US"/>
              </w:rPr>
              <w:t>+</w:t>
            </w:r>
            <w:r>
              <w:rPr>
                <w:rFonts w:ascii="Times New Roman" w:hAnsi="Times New Roman" w:cs="Times New Roman"/>
                <w:lang w:val="en-US"/>
              </w:rPr>
              <w:t>significantly higher than CN+SCI</w:t>
            </w:r>
            <w:r w:rsidRPr="00BB7565">
              <w:rPr>
                <w:rFonts w:ascii="Times New Roman" w:hAnsi="Times New Roman" w:cs="Times New Roman"/>
                <w:vertAlign w:val="subscript"/>
                <w:lang w:val="en-US"/>
              </w:rPr>
              <w:t>ADNI</w:t>
            </w:r>
            <w:r>
              <w:rPr>
                <w:rFonts w:ascii="Times New Roman" w:hAnsi="Times New Roman" w:cs="Times New Roman"/>
                <w:lang w:val="en-US"/>
              </w:rPr>
              <w:t xml:space="preserve">, </w:t>
            </w:r>
            <w:r>
              <w:rPr>
                <w:rFonts w:ascii="Times New Roman" w:hAnsi="Times New Roman" w:cs="Times New Roman"/>
                <w:vertAlign w:val="superscript"/>
                <w:lang w:val="en-US"/>
              </w:rPr>
              <w:t>-</w:t>
            </w:r>
            <w:r>
              <w:rPr>
                <w:rFonts w:ascii="Times New Roman" w:hAnsi="Times New Roman" w:cs="Times New Roman"/>
                <w:lang w:val="en-US"/>
              </w:rPr>
              <w:t>significantly lower than CN+SCI</w:t>
            </w:r>
            <w:r>
              <w:rPr>
                <w:rFonts w:ascii="Times New Roman" w:hAnsi="Times New Roman" w:cs="Times New Roman"/>
                <w:vertAlign w:val="subscript"/>
                <w:lang w:val="en-US"/>
              </w:rPr>
              <w:t>ADNI</w:t>
            </w:r>
            <w:r>
              <w:rPr>
                <w:rFonts w:ascii="Times New Roman" w:hAnsi="Times New Roman" w:cs="Times New Roman"/>
                <w:lang w:val="en-US"/>
              </w:rPr>
              <w:t xml:space="preserve">. Comparisons done within modality and group, via t-test for numeric, and χ² for categorical variables, with </w:t>
            </w:r>
            <w:r w:rsidRPr="00DF1E91">
              <w:rPr>
                <w:rFonts w:ascii="Times New Roman" w:hAnsi="Times New Roman" w:cs="Times New Roman"/>
                <w:lang w:val="en-US"/>
              </w:rPr>
              <w:t>α</w:t>
            </w:r>
            <w:r>
              <w:rPr>
                <w:rFonts w:ascii="Times New Roman" w:hAnsi="Times New Roman" w:cs="Times New Roman"/>
                <w:lang w:val="en-US"/>
              </w:rPr>
              <w:t xml:space="preserve"> = 0.05. </w:t>
            </w:r>
          </w:p>
        </w:tc>
      </w:tr>
    </w:tbl>
    <w:p w14:paraId="0DCECDEA" w14:textId="77777777" w:rsidR="00701F58" w:rsidRDefault="00701F58" w:rsidP="00C72F8D">
      <w:pPr>
        <w:pStyle w:val="KeinLeerraum"/>
        <w:spacing w:line="480" w:lineRule="auto"/>
        <w:jc w:val="both"/>
        <w:rPr>
          <w:rFonts w:ascii="Times New Roman" w:hAnsi="Times New Roman" w:cs="Times New Roman"/>
          <w:color w:val="222222"/>
          <w:shd w:val="clear" w:color="auto" w:fill="FFFFFF"/>
          <w:lang w:val="en-US"/>
        </w:rPr>
      </w:pPr>
    </w:p>
    <w:p w14:paraId="0DC4A7A2" w14:textId="77777777" w:rsidR="00701F58" w:rsidRDefault="00701F58">
      <w:pPr>
        <w:rPr>
          <w:rFonts w:ascii="Times New Roman" w:hAnsi="Times New Roman" w:cs="Times New Roman"/>
          <w:color w:val="222222"/>
          <w:shd w:val="clear" w:color="auto" w:fill="FFFFFF"/>
          <w:lang w:val="en-US"/>
        </w:rPr>
      </w:pPr>
      <w:r>
        <w:rPr>
          <w:rFonts w:ascii="Times New Roman" w:hAnsi="Times New Roman" w:cs="Times New Roman"/>
          <w:color w:val="222222"/>
          <w:shd w:val="clear" w:color="auto" w:fill="FFFFFF"/>
          <w:lang w:val="en-US"/>
        </w:rPr>
        <w:br w:type="page"/>
      </w:r>
    </w:p>
    <w:p w14:paraId="41BCA18D" w14:textId="77777777" w:rsidR="00701F58" w:rsidRDefault="00701F58" w:rsidP="00C72F8D">
      <w:pPr>
        <w:pStyle w:val="KeinLeerraum"/>
        <w:spacing w:line="480" w:lineRule="auto"/>
        <w:jc w:val="both"/>
        <w:rPr>
          <w:rFonts w:ascii="Times New Roman" w:hAnsi="Times New Roman" w:cs="Times New Roman"/>
          <w:color w:val="222222"/>
          <w:shd w:val="clear" w:color="auto" w:fill="FFFFFF"/>
          <w:lang w:val="en-US"/>
        </w:rPr>
        <w:sectPr w:rsidR="00701F58" w:rsidSect="00701F58">
          <w:footnotePr>
            <w:numFmt w:val="chicago"/>
            <w:numRestart w:val="eachSect"/>
          </w:footnotePr>
          <w:pgSz w:w="16838" w:h="11906" w:orient="landscape"/>
          <w:pgMar w:top="1418" w:right="1418" w:bottom="1418" w:left="1134" w:header="708" w:footer="708" w:gutter="0"/>
          <w:cols w:space="708"/>
          <w:docGrid w:linePitch="360"/>
        </w:sectPr>
      </w:pPr>
    </w:p>
    <w:p w14:paraId="5AF079E3" w14:textId="2E1D7E88" w:rsidR="00864826" w:rsidRDefault="00D252D9" w:rsidP="00864826">
      <w:pPr>
        <w:pStyle w:val="KeinLeerraum"/>
        <w:spacing w:line="480" w:lineRule="auto"/>
        <w:jc w:val="both"/>
        <w:rPr>
          <w:rFonts w:ascii="Times New Roman" w:hAnsi="Times New Roman" w:cs="Times New Roman"/>
          <w:lang w:val="en-US"/>
        </w:rPr>
      </w:pPr>
      <w:r>
        <w:rPr>
          <w:rFonts w:ascii="Times New Roman" w:hAnsi="Times New Roman" w:cs="Times New Roman"/>
          <w:lang w:val="en-US"/>
        </w:rPr>
        <w:lastRenderedPageBreak/>
        <w:t>MCI</w:t>
      </w:r>
      <w:r>
        <w:rPr>
          <w:rFonts w:ascii="Times New Roman" w:hAnsi="Times New Roman" w:cs="Times New Roman"/>
          <w:vertAlign w:val="subscript"/>
          <w:lang w:val="en-US"/>
        </w:rPr>
        <w:t xml:space="preserve">DELCODE </w:t>
      </w:r>
      <w:r>
        <w:rPr>
          <w:rFonts w:ascii="Times New Roman" w:hAnsi="Times New Roman" w:cs="Times New Roman"/>
          <w:lang w:val="en-US"/>
        </w:rPr>
        <w:t xml:space="preserve">individuals’ brains </w:t>
      </w:r>
      <w:proofErr w:type="gramStart"/>
      <w:r>
        <w:rPr>
          <w:rFonts w:ascii="Times New Roman" w:hAnsi="Times New Roman" w:cs="Times New Roman"/>
          <w:lang w:val="en-US"/>
        </w:rPr>
        <w:t>were estimated</w:t>
      </w:r>
      <w:proofErr w:type="gramEnd"/>
      <w:r>
        <w:rPr>
          <w:rFonts w:ascii="Times New Roman" w:hAnsi="Times New Roman" w:cs="Times New Roman"/>
          <w:lang w:val="en-US"/>
        </w:rPr>
        <w:t xml:space="preserve"> to be 1.42 years older than their chronological age.</w:t>
      </w:r>
      <w:r w:rsidRPr="004C2728">
        <w:rPr>
          <w:rFonts w:ascii="Times New Roman" w:hAnsi="Times New Roman" w:cs="Times New Roman"/>
          <w:lang w:val="en-US"/>
        </w:rPr>
        <w:t xml:space="preserve"> </w:t>
      </w:r>
      <w:r>
        <w:rPr>
          <w:rFonts w:ascii="Times New Roman" w:hAnsi="Times New Roman" w:cs="Times New Roman"/>
          <w:lang w:val="en-US"/>
        </w:rPr>
        <w:t>Bias correction eliminated the correlation between BAG and chronological age in the CN+SCI</w:t>
      </w:r>
      <w:r>
        <w:rPr>
          <w:rFonts w:ascii="Times New Roman" w:hAnsi="Times New Roman" w:cs="Times New Roman"/>
          <w:vertAlign w:val="subscript"/>
          <w:lang w:val="en-US"/>
        </w:rPr>
        <w:t>ADNI</w:t>
      </w:r>
      <w:r>
        <w:rPr>
          <w:rFonts w:ascii="Times New Roman" w:hAnsi="Times New Roman" w:cs="Times New Roman"/>
          <w:lang w:val="en-US"/>
        </w:rPr>
        <w:t>, CN</w:t>
      </w:r>
      <w:r>
        <w:rPr>
          <w:rFonts w:ascii="Times New Roman" w:hAnsi="Times New Roman" w:cs="Times New Roman"/>
          <w:vertAlign w:val="subscript"/>
          <w:lang w:val="en-US"/>
        </w:rPr>
        <w:t>OASIS</w:t>
      </w:r>
      <w:r>
        <w:rPr>
          <w:rFonts w:ascii="Times New Roman" w:hAnsi="Times New Roman" w:cs="Times New Roman"/>
          <w:lang w:val="en-US"/>
        </w:rPr>
        <w:t>,</w:t>
      </w:r>
      <w:r>
        <w:rPr>
          <w:rFonts w:ascii="Times New Roman" w:hAnsi="Times New Roman" w:cs="Times New Roman"/>
          <w:lang w:val="en-US"/>
        </w:rPr>
        <w:t xml:space="preserve"> </w:t>
      </w:r>
      <w:r w:rsidR="004C2728">
        <w:rPr>
          <w:rFonts w:ascii="Times New Roman" w:hAnsi="Times New Roman" w:cs="Times New Roman"/>
          <w:lang w:val="en-US"/>
        </w:rPr>
        <w:t>both DELCODE</w:t>
      </w:r>
      <w:r w:rsidR="004C2728">
        <w:rPr>
          <w:rFonts w:ascii="Times New Roman" w:hAnsi="Times New Roman" w:cs="Times New Roman"/>
          <w:vertAlign w:val="subscript"/>
          <w:lang w:val="en-US"/>
        </w:rPr>
        <w:t xml:space="preserve"> </w:t>
      </w:r>
      <w:r w:rsidR="004C2728">
        <w:rPr>
          <w:rFonts w:ascii="Times New Roman" w:hAnsi="Times New Roman" w:cs="Times New Roman"/>
          <w:lang w:val="en-US"/>
        </w:rPr>
        <w:t>samples, although a marginal (α=0.1) correlation remained between BAG and chronological age in the CN</w:t>
      </w:r>
      <w:r w:rsidR="004C2728">
        <w:rPr>
          <w:rFonts w:ascii="Times New Roman" w:hAnsi="Times New Roman" w:cs="Times New Roman"/>
          <w:vertAlign w:val="subscript"/>
          <w:lang w:val="en-US"/>
        </w:rPr>
        <w:t>OASIS</w:t>
      </w:r>
      <w:r w:rsidR="004C2728">
        <w:rPr>
          <w:rFonts w:ascii="Times New Roman" w:hAnsi="Times New Roman" w:cs="Times New Roman"/>
          <w:lang w:val="en-US"/>
        </w:rPr>
        <w:t xml:space="preserve"> sample (MRI: r = -.242, </w:t>
      </w:r>
      <w:r w:rsidR="004C2728">
        <w:rPr>
          <w:rFonts w:ascii="Times New Roman" w:hAnsi="Times New Roman" w:cs="Times New Roman"/>
          <w:i/>
          <w:lang w:val="en-US"/>
        </w:rPr>
        <w:t xml:space="preserve">p </w:t>
      </w:r>
      <w:r w:rsidR="004C2728">
        <w:rPr>
          <w:rFonts w:ascii="Times New Roman" w:hAnsi="Times New Roman" w:cs="Times New Roman"/>
          <w:lang w:val="en-US"/>
        </w:rPr>
        <w:t xml:space="preserve">= .08, FDG-PET: r = .266, </w:t>
      </w:r>
      <w:r w:rsidR="004C2728">
        <w:rPr>
          <w:rFonts w:ascii="Times New Roman" w:hAnsi="Times New Roman" w:cs="Times New Roman"/>
          <w:i/>
          <w:lang w:val="en-US"/>
        </w:rPr>
        <w:t xml:space="preserve">p </w:t>
      </w:r>
      <w:r w:rsidR="004C2728">
        <w:rPr>
          <w:rFonts w:ascii="Times New Roman" w:hAnsi="Times New Roman" w:cs="Times New Roman"/>
          <w:lang w:val="en-US"/>
        </w:rPr>
        <w:t>= 0.06</w:t>
      </w:r>
      <w:r w:rsidR="00864826">
        <w:rPr>
          <w:rFonts w:ascii="Times New Roman" w:hAnsi="Times New Roman" w:cs="Times New Roman"/>
          <w:lang w:val="en-US"/>
        </w:rPr>
        <w:t xml:space="preserve">). </w:t>
      </w:r>
    </w:p>
    <w:p w14:paraId="5DA73585" w14:textId="77777777" w:rsidR="00D252D9" w:rsidRDefault="00864826" w:rsidP="00D252D9">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231022">
        <w:rPr>
          <w:rFonts w:ascii="Times New Roman" w:hAnsi="Times New Roman" w:cs="Times New Roman"/>
          <w:lang w:val="en-US"/>
        </w:rPr>
        <w:t xml:space="preserve">Women </w:t>
      </w:r>
      <w:r w:rsidRPr="00A756B6">
        <w:rPr>
          <w:rFonts w:ascii="Times New Roman" w:hAnsi="Times New Roman" w:cs="Times New Roman"/>
          <w:lang w:val="en-US"/>
        </w:rPr>
        <w:t>showed lower BAG compared to men in CN</w:t>
      </w:r>
      <w:r w:rsidR="00231022">
        <w:rPr>
          <w:rFonts w:ascii="Times New Roman" w:hAnsi="Times New Roman" w:cs="Times New Roman"/>
          <w:lang w:val="en-US"/>
        </w:rPr>
        <w:t>+SCI</w:t>
      </w:r>
      <w:r w:rsidR="00231022">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00CB14C4" w:rsidRPr="00A756B6">
        <w:rPr>
          <w:rFonts w:ascii="Times New Roman" w:hAnsi="Times New Roman" w:cs="Times New Roman"/>
          <w:lang w:val="en-US"/>
        </w:rPr>
        <w:t>t</w:t>
      </w:r>
      <w:r w:rsidR="00CB14C4">
        <w:rPr>
          <w:rFonts w:ascii="Times New Roman" w:hAnsi="Times New Roman" w:cs="Times New Roman"/>
          <w:vertAlign w:val="subscript"/>
          <w:lang w:val="en-US"/>
        </w:rPr>
        <w:t>MRI</w:t>
      </w:r>
      <w:proofErr w:type="spellEnd"/>
      <w:r w:rsidR="00CB14C4" w:rsidRPr="00A756B6">
        <w:rPr>
          <w:rFonts w:ascii="Times New Roman" w:hAnsi="Times New Roman" w:cs="Times New Roman"/>
          <w:lang w:val="en-US"/>
        </w:rPr>
        <w:t xml:space="preserve"> = -</w:t>
      </w:r>
      <w:r w:rsidR="00CB14C4">
        <w:rPr>
          <w:rFonts w:ascii="Times New Roman" w:hAnsi="Times New Roman" w:cs="Times New Roman"/>
          <w:lang w:val="en-US"/>
        </w:rPr>
        <w:t>6.98</w:t>
      </w:r>
      <w:r w:rsidR="00CB14C4" w:rsidRPr="00A756B6">
        <w:rPr>
          <w:rFonts w:ascii="Times New Roman" w:hAnsi="Times New Roman" w:cs="Times New Roman"/>
          <w:lang w:val="en-US"/>
        </w:rPr>
        <w:t xml:space="preserve">, </w:t>
      </w:r>
      <w:proofErr w:type="spellStart"/>
      <w:r w:rsidR="00CB14C4">
        <w:rPr>
          <w:rFonts w:ascii="Times New Roman" w:hAnsi="Times New Roman" w:cs="Times New Roman"/>
          <w:i/>
          <w:lang w:val="en-US"/>
        </w:rPr>
        <w:t>p</w:t>
      </w:r>
      <w:r w:rsidR="00CB14C4">
        <w:rPr>
          <w:rFonts w:ascii="Times New Roman" w:hAnsi="Times New Roman" w:cs="Times New Roman"/>
          <w:i/>
          <w:vertAlign w:val="subscript"/>
          <w:lang w:val="en-US"/>
        </w:rPr>
        <w:t>MRI</w:t>
      </w:r>
      <w:proofErr w:type="spellEnd"/>
      <w:r w:rsidR="00CB14C4">
        <w:rPr>
          <w:rFonts w:ascii="Times New Roman" w:hAnsi="Times New Roman" w:cs="Times New Roman"/>
          <w:lang w:val="en-US"/>
        </w:rPr>
        <w:t xml:space="preserve"> &lt; .0001, </w:t>
      </w:r>
      <w:proofErr w:type="spellStart"/>
      <w:r w:rsidRPr="00A756B6">
        <w:rPr>
          <w:rFonts w:ascii="Times New Roman" w:hAnsi="Times New Roman" w:cs="Times New Roman"/>
          <w:lang w:val="en-US"/>
        </w:rPr>
        <w:t>t</w:t>
      </w:r>
      <w:r w:rsidR="00CB14C4">
        <w:rPr>
          <w:rFonts w:ascii="Times New Roman" w:hAnsi="Times New Roman" w:cs="Times New Roman"/>
          <w:vertAlign w:val="subscript"/>
          <w:lang w:val="en-US"/>
        </w:rPr>
        <w:t>FDG</w:t>
      </w:r>
      <w:proofErr w:type="spellEnd"/>
      <w:r w:rsidR="00CB14C4">
        <w:rPr>
          <w:rFonts w:ascii="Times New Roman" w:hAnsi="Times New Roman" w:cs="Times New Roman"/>
          <w:vertAlign w:val="subscript"/>
          <w:lang w:val="en-US"/>
        </w:rPr>
        <w:t>-PET</w:t>
      </w:r>
      <w:r w:rsidRPr="00A756B6">
        <w:rPr>
          <w:rFonts w:ascii="Times New Roman" w:hAnsi="Times New Roman" w:cs="Times New Roman"/>
          <w:lang w:val="en-US"/>
        </w:rPr>
        <w:t xml:space="preserve"> = -</w:t>
      </w:r>
      <w:r w:rsidR="00CB14C4">
        <w:rPr>
          <w:rFonts w:ascii="Times New Roman" w:hAnsi="Times New Roman" w:cs="Times New Roman"/>
          <w:lang w:val="en-US"/>
        </w:rPr>
        <w:t>1.98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00CB14C4">
        <w:rPr>
          <w:rFonts w:ascii="Times New Roman" w:hAnsi="Times New Roman" w:cs="Times New Roman"/>
          <w:i/>
          <w:vertAlign w:val="subscript"/>
          <w:lang w:val="en-US"/>
        </w:rPr>
        <w:t>FDG</w:t>
      </w:r>
      <w:proofErr w:type="spellEnd"/>
      <w:r w:rsidR="00CB14C4">
        <w:rPr>
          <w:rFonts w:ascii="Times New Roman" w:hAnsi="Times New Roman" w:cs="Times New Roman"/>
          <w:i/>
          <w:vertAlign w:val="subscript"/>
          <w:lang w:val="en-US"/>
        </w:rPr>
        <w:t>-PET</w:t>
      </w:r>
      <w:r w:rsidR="00CB14C4">
        <w:rPr>
          <w:rFonts w:ascii="Times New Roman" w:hAnsi="Times New Roman" w:cs="Times New Roman"/>
          <w:lang w:val="en-US"/>
        </w:rPr>
        <w:t xml:space="preserve"> = .05</w:t>
      </w:r>
      <w:r w:rsidRPr="00A756B6">
        <w:rPr>
          <w:rFonts w:ascii="Times New Roman" w:hAnsi="Times New Roman" w:cs="Times New Roman"/>
          <w:lang w:val="en-US"/>
        </w:rPr>
        <w:t>)</w:t>
      </w:r>
      <w:r w:rsidR="00231022">
        <w:rPr>
          <w:rFonts w:ascii="Times New Roman" w:hAnsi="Times New Roman" w:cs="Times New Roman"/>
          <w:lang w:val="en-US"/>
        </w:rPr>
        <w:t>, SCI</w:t>
      </w:r>
      <w:r w:rsidR="00231022">
        <w:rPr>
          <w:rFonts w:ascii="Times New Roman" w:hAnsi="Times New Roman" w:cs="Times New Roman"/>
          <w:vertAlign w:val="subscript"/>
          <w:lang w:val="en-US"/>
        </w:rPr>
        <w:t>DELCODE</w:t>
      </w:r>
      <w:r w:rsidR="00231022">
        <w:rPr>
          <w:rFonts w:ascii="Times New Roman" w:hAnsi="Times New Roman" w:cs="Times New Roman"/>
          <w:lang w:val="en-US"/>
        </w:rPr>
        <w:t xml:space="preserve"> (</w:t>
      </w:r>
      <w:proofErr w:type="spellStart"/>
      <w:r w:rsidR="00231022">
        <w:rPr>
          <w:rFonts w:ascii="Times New Roman" w:hAnsi="Times New Roman" w:cs="Times New Roman"/>
          <w:lang w:val="en-US"/>
        </w:rPr>
        <w:t>t</w:t>
      </w:r>
      <w:r w:rsidR="00231022">
        <w:rPr>
          <w:rFonts w:ascii="Times New Roman" w:hAnsi="Times New Roman" w:cs="Times New Roman"/>
          <w:vertAlign w:val="subscript"/>
          <w:lang w:val="en-US"/>
        </w:rPr>
        <w:t>FDG</w:t>
      </w:r>
      <w:proofErr w:type="spellEnd"/>
      <w:r w:rsidR="00231022">
        <w:rPr>
          <w:rFonts w:ascii="Times New Roman" w:hAnsi="Times New Roman" w:cs="Times New Roman"/>
          <w:vertAlign w:val="subscript"/>
          <w:lang w:val="en-US"/>
        </w:rPr>
        <w:t>-PET</w:t>
      </w:r>
      <w:r w:rsidR="00231022">
        <w:rPr>
          <w:rFonts w:ascii="Times New Roman" w:hAnsi="Times New Roman" w:cs="Times New Roman"/>
          <w:lang w:val="en-US"/>
        </w:rPr>
        <w:t xml:space="preserve"> = </w:t>
      </w:r>
      <w:r w:rsidR="00B12B35">
        <w:rPr>
          <w:rFonts w:ascii="Times New Roman" w:hAnsi="Times New Roman" w:cs="Times New Roman"/>
          <w:lang w:val="en-US"/>
        </w:rPr>
        <w:t xml:space="preserve">-2.13, </w:t>
      </w:r>
      <w:r w:rsidR="00B12B35">
        <w:rPr>
          <w:rFonts w:ascii="Times New Roman" w:hAnsi="Times New Roman" w:cs="Times New Roman"/>
          <w:i/>
          <w:lang w:val="en-US"/>
        </w:rPr>
        <w:t>p</w:t>
      </w:r>
      <w:r w:rsidR="00B12B35">
        <w:rPr>
          <w:rFonts w:ascii="Times New Roman" w:hAnsi="Times New Roman" w:cs="Times New Roman"/>
          <w:lang w:val="en-US"/>
        </w:rPr>
        <w:t xml:space="preserve"> = 0.04),</w:t>
      </w:r>
      <w:r w:rsidRPr="00A756B6">
        <w:rPr>
          <w:rFonts w:ascii="Times New Roman" w:hAnsi="Times New Roman" w:cs="Times New Roman"/>
          <w:lang w:val="en-US"/>
        </w:rPr>
        <w:t xml:space="preserve"> MCI</w:t>
      </w:r>
      <w:r w:rsidR="00B12B35">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FDG</w:t>
      </w:r>
      <w:proofErr w:type="spellEnd"/>
      <w:r w:rsidRPr="00A756B6">
        <w:rPr>
          <w:rFonts w:ascii="Times New Roman" w:hAnsi="Times New Roman" w:cs="Times New Roman"/>
          <w:vertAlign w:val="subscript"/>
          <w:lang w:val="en-US"/>
        </w:rPr>
        <w:t>-PET</w:t>
      </w:r>
      <w:r w:rsidR="00546DAD">
        <w:rPr>
          <w:rFonts w:ascii="Times New Roman" w:hAnsi="Times New Roman" w:cs="Times New Roman"/>
          <w:lang w:val="en-US"/>
        </w:rPr>
        <w:t xml:space="preserve"> = </w:t>
      </w:r>
      <w:r w:rsidR="00B12B35">
        <w:rPr>
          <w:rFonts w:ascii="Times New Roman" w:hAnsi="Times New Roman" w:cs="Times New Roman"/>
          <w:lang w:val="en-US"/>
        </w:rPr>
        <w:t>-3.85</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FDG</w:t>
      </w:r>
      <w:proofErr w:type="spellEnd"/>
      <w:r w:rsidRPr="00A756B6">
        <w:rPr>
          <w:rFonts w:ascii="Times New Roman" w:hAnsi="Times New Roman" w:cs="Times New Roman"/>
          <w:i/>
          <w:vertAlign w:val="subscript"/>
          <w:lang w:val="en-US"/>
        </w:rPr>
        <w:t>-PET</w:t>
      </w:r>
      <w:r w:rsidR="00B12B35">
        <w:rPr>
          <w:rFonts w:ascii="Times New Roman" w:hAnsi="Times New Roman" w:cs="Times New Roman"/>
          <w:lang w:val="en-US"/>
        </w:rPr>
        <w:t xml:space="preserve"> &lt; .001</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MRI</w:t>
      </w:r>
      <w:proofErr w:type="spellEnd"/>
      <w:r w:rsidR="00546DAD">
        <w:rPr>
          <w:rFonts w:ascii="Times New Roman" w:hAnsi="Times New Roman" w:cs="Times New Roman"/>
          <w:lang w:val="en-US"/>
        </w:rPr>
        <w:t xml:space="preserve"> = </w:t>
      </w:r>
      <w:r w:rsidR="00B12B35">
        <w:rPr>
          <w:rFonts w:ascii="Times New Roman" w:hAnsi="Times New Roman" w:cs="Times New Roman"/>
          <w:lang w:val="en-US"/>
        </w:rPr>
        <w:t>-5.58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MRI</w:t>
      </w:r>
      <w:proofErr w:type="spellEnd"/>
      <w:r w:rsidR="00546DAD">
        <w:rPr>
          <w:rFonts w:ascii="Times New Roman" w:hAnsi="Times New Roman" w:cs="Times New Roman"/>
          <w:lang w:val="en-US"/>
        </w:rPr>
        <w:t xml:space="preserve"> &lt; </w:t>
      </w:r>
      <w:r w:rsidR="00B12B35">
        <w:rPr>
          <w:rFonts w:ascii="Times New Roman" w:hAnsi="Times New Roman" w:cs="Times New Roman"/>
          <w:lang w:val="en-US"/>
        </w:rPr>
        <w:t>.0001</w:t>
      </w:r>
      <w:r w:rsidRPr="00A756B6">
        <w:rPr>
          <w:rFonts w:ascii="Times New Roman" w:hAnsi="Times New Roman" w:cs="Times New Roman"/>
          <w:lang w:val="en-US"/>
        </w:rPr>
        <w:t>)</w:t>
      </w:r>
      <w:r w:rsidR="00B12B35">
        <w:rPr>
          <w:rFonts w:ascii="Times New Roman" w:hAnsi="Times New Roman" w:cs="Times New Roman"/>
          <w:lang w:val="en-US"/>
        </w:rPr>
        <w:t>, and MCI</w:t>
      </w:r>
      <w:r w:rsidR="00B12B35">
        <w:rPr>
          <w:rFonts w:ascii="Times New Roman" w:hAnsi="Times New Roman" w:cs="Times New Roman"/>
          <w:vertAlign w:val="subscript"/>
          <w:lang w:val="en-US"/>
        </w:rPr>
        <w:t xml:space="preserve">DELCODE </w:t>
      </w:r>
      <w:r w:rsidR="00B12B35">
        <w:rPr>
          <w:rFonts w:ascii="Times New Roman" w:hAnsi="Times New Roman" w:cs="Times New Roman"/>
          <w:lang w:val="en-US"/>
        </w:rPr>
        <w:t>(</w:t>
      </w:r>
      <w:proofErr w:type="spellStart"/>
      <w:r w:rsidR="00B12B35" w:rsidRPr="00A756B6">
        <w:rPr>
          <w:rFonts w:ascii="Times New Roman" w:hAnsi="Times New Roman" w:cs="Times New Roman"/>
          <w:lang w:val="en-US"/>
        </w:rPr>
        <w:t>t</w:t>
      </w:r>
      <w:r w:rsidR="00B12B35" w:rsidRPr="00A756B6">
        <w:rPr>
          <w:rFonts w:ascii="Times New Roman" w:hAnsi="Times New Roman" w:cs="Times New Roman"/>
          <w:vertAlign w:val="subscript"/>
          <w:lang w:val="en-US"/>
        </w:rPr>
        <w:t>MRI</w:t>
      </w:r>
      <w:proofErr w:type="spellEnd"/>
      <w:r w:rsidR="00B12B35">
        <w:rPr>
          <w:rFonts w:ascii="Times New Roman" w:hAnsi="Times New Roman" w:cs="Times New Roman"/>
          <w:lang w:val="en-US"/>
        </w:rPr>
        <w:t xml:space="preserve"> = -2.73</w:t>
      </w:r>
      <w:r w:rsidR="00B12B35" w:rsidRPr="00A756B6">
        <w:rPr>
          <w:rFonts w:ascii="Times New Roman" w:hAnsi="Times New Roman" w:cs="Times New Roman"/>
          <w:lang w:val="en-US"/>
        </w:rPr>
        <w:t xml:space="preserve">, </w:t>
      </w:r>
      <w:proofErr w:type="spellStart"/>
      <w:r w:rsidR="00B12B35" w:rsidRPr="00A756B6">
        <w:rPr>
          <w:rFonts w:ascii="Times New Roman" w:hAnsi="Times New Roman" w:cs="Times New Roman"/>
          <w:i/>
          <w:lang w:val="en-US"/>
        </w:rPr>
        <w:t>p</w:t>
      </w:r>
      <w:r w:rsidR="00B12B35" w:rsidRPr="00A756B6">
        <w:rPr>
          <w:rFonts w:ascii="Times New Roman" w:hAnsi="Times New Roman" w:cs="Times New Roman"/>
          <w:i/>
          <w:vertAlign w:val="subscript"/>
          <w:lang w:val="en-US"/>
        </w:rPr>
        <w:t>MRI</w:t>
      </w:r>
      <w:proofErr w:type="spellEnd"/>
      <w:r w:rsidR="00B12B35">
        <w:rPr>
          <w:rFonts w:ascii="Times New Roman" w:hAnsi="Times New Roman" w:cs="Times New Roman"/>
          <w:lang w:val="en-US"/>
        </w:rPr>
        <w:t xml:space="preserve"> &lt; .008</w:t>
      </w:r>
      <w:r w:rsidR="00B12B35" w:rsidRPr="00A756B6">
        <w:rPr>
          <w:rFonts w:ascii="Times New Roman" w:hAnsi="Times New Roman" w:cs="Times New Roman"/>
          <w:lang w:val="en-US"/>
        </w:rPr>
        <w:t>)</w:t>
      </w:r>
      <w:r>
        <w:rPr>
          <w:rFonts w:ascii="Times New Roman" w:hAnsi="Times New Roman" w:cs="Times New Roman"/>
          <w:lang w:val="en-US"/>
        </w:rPr>
        <w:t>, especially on MRI-derived BAG</w:t>
      </w:r>
      <w:r w:rsidRPr="00A756B6">
        <w:rPr>
          <w:rFonts w:ascii="Times New Roman" w:hAnsi="Times New Roman" w:cs="Times New Roman"/>
          <w:lang w:val="en-US"/>
        </w:rPr>
        <w:t xml:space="preserve">. </w:t>
      </w:r>
      <w:r w:rsidR="00B12B35">
        <w:rPr>
          <w:rFonts w:ascii="Times New Roman" w:hAnsi="Times New Roman" w:cs="Times New Roman"/>
          <w:lang w:val="en-US"/>
        </w:rPr>
        <w:t>C</w:t>
      </w:r>
      <w:r w:rsidRPr="00A756B6">
        <w:rPr>
          <w:rFonts w:ascii="Times New Roman" w:hAnsi="Times New Roman" w:cs="Times New Roman"/>
          <w:lang w:val="en-US"/>
        </w:rPr>
        <w:t>arriership of the APOE-ε4 allele, genetically predisposing for Alzheimer’s disease, was associated with higher BAG in MCI</w:t>
      </w:r>
      <w:r w:rsidR="00B12B35">
        <w:rPr>
          <w:rFonts w:ascii="Times New Roman" w:hAnsi="Times New Roman" w:cs="Times New Roman"/>
          <w:vertAlign w:val="subscript"/>
          <w:lang w:val="en-US"/>
        </w:rPr>
        <w:t>ADNI</w:t>
      </w:r>
      <w:r w:rsidRPr="00A756B6">
        <w:rPr>
          <w:rFonts w:ascii="Times New Roman" w:hAnsi="Times New Roman" w:cs="Times New Roman"/>
          <w:lang w:val="en-US"/>
        </w:rPr>
        <w:t xml:space="preserve"> (</w:t>
      </w:r>
      <w:r w:rsidR="00B12B35">
        <w:rPr>
          <w:rFonts w:ascii="Times New Roman" w:hAnsi="Times New Roman" w:cs="Times New Roman"/>
          <w:lang w:val="en-US"/>
        </w:rPr>
        <w:t xml:space="preserve">only MRI: </w:t>
      </w:r>
      <w:proofErr w:type="spellStart"/>
      <w:r>
        <w:rPr>
          <w:rFonts w:ascii="Times New Roman" w:hAnsi="Times New Roman" w:cs="Times New Roman"/>
          <w:lang w:val="en-US"/>
        </w:rPr>
        <w:t>t</w:t>
      </w:r>
      <w:r>
        <w:rPr>
          <w:rFonts w:ascii="Times New Roman" w:hAnsi="Times New Roman" w:cs="Times New Roman"/>
          <w:vertAlign w:val="subscript"/>
          <w:lang w:val="en-US"/>
        </w:rPr>
        <w:t>MRI</w:t>
      </w:r>
      <w:proofErr w:type="spellEnd"/>
      <w:r>
        <w:rPr>
          <w:rFonts w:ascii="Times New Roman" w:hAnsi="Times New Roman" w:cs="Times New Roman"/>
          <w:vertAlign w:val="subscript"/>
          <w:lang w:val="en-US"/>
        </w:rPr>
        <w:t xml:space="preserve"> </w:t>
      </w:r>
      <w:r>
        <w:rPr>
          <w:rFonts w:ascii="Times New Roman" w:hAnsi="Times New Roman" w:cs="Times New Roman"/>
          <w:lang w:val="en-US"/>
        </w:rPr>
        <w:t xml:space="preserve">= </w:t>
      </w:r>
      <w:r w:rsidR="00B12B35">
        <w:rPr>
          <w:rFonts w:ascii="Times New Roman" w:hAnsi="Times New Roman" w:cs="Times New Roman"/>
          <w:lang w:val="en-US"/>
        </w:rPr>
        <w:t>2.72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sidR="00B12B35">
        <w:rPr>
          <w:rFonts w:ascii="Times New Roman" w:hAnsi="Times New Roman" w:cs="Times New Roman"/>
          <w:lang w:val="en-US"/>
        </w:rPr>
        <w:t>= 0.007)</w:t>
      </w:r>
      <w:r>
        <w:rPr>
          <w:rFonts w:ascii="Times New Roman" w:hAnsi="Times New Roman" w:cs="Times New Roman"/>
          <w:lang w:val="en-US"/>
        </w:rPr>
        <w:t xml:space="preserve">. Years of education </w:t>
      </w:r>
      <w:proofErr w:type="gramStart"/>
      <w:r>
        <w:rPr>
          <w:rFonts w:ascii="Times New Roman" w:hAnsi="Times New Roman" w:cs="Times New Roman"/>
          <w:lang w:val="en-US"/>
        </w:rPr>
        <w:t>was not correlated</w:t>
      </w:r>
      <w:proofErr w:type="gramEnd"/>
      <w:r>
        <w:rPr>
          <w:rFonts w:ascii="Times New Roman" w:hAnsi="Times New Roman" w:cs="Times New Roman"/>
          <w:lang w:val="en-US"/>
        </w:rPr>
        <w:t xml:space="preserve"> with BAG in </w:t>
      </w:r>
      <w:r w:rsidR="00B12B35">
        <w:rPr>
          <w:rFonts w:ascii="Times New Roman" w:hAnsi="Times New Roman" w:cs="Times New Roman"/>
          <w:lang w:val="en-US"/>
        </w:rPr>
        <w:t>any of the samples</w:t>
      </w:r>
      <w:r>
        <w:rPr>
          <w:rFonts w:ascii="Times New Roman" w:hAnsi="Times New Roman" w:cs="Times New Roman"/>
          <w:lang w:val="en-US"/>
        </w:rPr>
        <w:t xml:space="preserve">. </w:t>
      </w:r>
    </w:p>
    <w:p w14:paraId="1E25376B" w14:textId="5FEF3A5C" w:rsidR="00D252D9" w:rsidRPr="000F7936" w:rsidRDefault="00D252D9" w:rsidP="00D252D9">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All final models were SVMs, and four</w:t>
      </w:r>
      <w:r w:rsidRPr="00001C96">
        <w:rPr>
          <w:rFonts w:ascii="Times New Roman" w:hAnsi="Times New Roman" w:cs="Times New Roman"/>
          <w:lang w:val="en-US"/>
        </w:rPr>
        <w:t xml:space="preserve"> out of </w:t>
      </w:r>
      <w:proofErr w:type="gramStart"/>
      <w:r w:rsidRPr="00001C96">
        <w:rPr>
          <w:rFonts w:ascii="Times New Roman" w:hAnsi="Times New Roman" w:cs="Times New Roman"/>
          <w:lang w:val="en-US"/>
        </w:rPr>
        <w:t>five,</w:t>
      </w:r>
      <w:proofErr w:type="gramEnd"/>
      <w:r w:rsidRPr="00001C96">
        <w:rPr>
          <w:rFonts w:ascii="Times New Roman" w:hAnsi="Times New Roman" w:cs="Times New Roman"/>
          <w:lang w:val="en-US"/>
        </w:rPr>
        <w:t xml:space="preserve"> and five out of five </w:t>
      </w:r>
      <w:r>
        <w:rPr>
          <w:rFonts w:ascii="Times New Roman" w:hAnsi="Times New Roman" w:cs="Times New Roman"/>
          <w:lang w:val="en-US"/>
        </w:rPr>
        <w:t>final used a linear kernel</w:t>
      </w:r>
      <w:r w:rsidRPr="00001C96">
        <w:rPr>
          <w:rFonts w:ascii="Times New Roman" w:hAnsi="Times New Roman" w:cs="Times New Roman"/>
          <w:lang w:val="en-US"/>
        </w:rPr>
        <w:t xml:space="preserve">. To assess </w:t>
      </w:r>
      <w:r>
        <w:rPr>
          <w:rFonts w:ascii="Times New Roman" w:hAnsi="Times New Roman" w:cs="Times New Roman"/>
          <w:lang w:val="en-US"/>
        </w:rPr>
        <w:t xml:space="preserve">feature importance (δ) in the </w:t>
      </w:r>
      <w:proofErr w:type="gramStart"/>
      <w:r>
        <w:rPr>
          <w:rFonts w:ascii="Times New Roman" w:hAnsi="Times New Roman" w:cs="Times New Roman"/>
          <w:lang w:val="en-US"/>
        </w:rPr>
        <w:t>brain age prediction paradigm</w:t>
      </w:r>
      <w:proofErr w:type="gramEnd"/>
      <w:r>
        <w:rPr>
          <w:rFonts w:ascii="Times New Roman" w:hAnsi="Times New Roman" w:cs="Times New Roman"/>
          <w:lang w:val="en-US"/>
        </w:rPr>
        <w:t>, we extracted all brain region’s weight coefficients as learned by these models.</w:t>
      </w:r>
      <w:r w:rsidRPr="000F7936">
        <w:rPr>
          <w:rFonts w:ascii="Times New Roman" w:hAnsi="Times New Roman" w:cs="Times New Roman"/>
          <w:lang w:val="en-US"/>
        </w:rPr>
        <w:t xml:space="preserve"> For non-linear kernels, weight coefficients are not available. Regional weight coefficients were strongly correlated within modalities (MRI: </w:t>
      </w:r>
      <w:r w:rsidRPr="007678CE">
        <w:rPr>
          <w:rFonts w:ascii="Times New Roman" w:hAnsi="Times New Roman" w:cs="Times New Roman"/>
          <w:lang w:val="en-US"/>
        </w:rPr>
        <w:t xml:space="preserve">r </w:t>
      </w:r>
      <w:r>
        <w:rPr>
          <w:rFonts w:ascii="Times New Roman" w:hAnsi="Times New Roman" w:cs="Times New Roman"/>
          <w:lang w:val="en-US"/>
        </w:rPr>
        <w:t>= [.79, 0.89</w:t>
      </w:r>
      <w:r w:rsidRPr="000F7936">
        <w:rPr>
          <w:rFonts w:ascii="Times New Roman" w:hAnsi="Times New Roman" w:cs="Times New Roman"/>
          <w:lang w:val="en-US"/>
        </w:rPr>
        <w:t xml:space="preserve">]), FDG-PET: </w:t>
      </w:r>
      <w:r w:rsidRPr="007678CE">
        <w:rPr>
          <w:rFonts w:ascii="Times New Roman" w:hAnsi="Times New Roman" w:cs="Times New Roman"/>
          <w:lang w:val="en-US"/>
        </w:rPr>
        <w:t xml:space="preserve">r </w:t>
      </w:r>
      <w:r>
        <w:rPr>
          <w:rFonts w:ascii="Times New Roman" w:hAnsi="Times New Roman" w:cs="Times New Roman"/>
          <w:lang w:val="en-US"/>
        </w:rPr>
        <w:t>= [.74, .79</w:t>
      </w:r>
      <w:r w:rsidRPr="000F7936">
        <w:rPr>
          <w:rFonts w:ascii="Times New Roman" w:hAnsi="Times New Roman" w:cs="Times New Roman"/>
          <w:lang w:val="en-US"/>
        </w:rPr>
        <w:t>], but average weight coefficients were not correlated between the two modalities (</w:t>
      </w:r>
      <w:r w:rsidRPr="007678CE">
        <w:rPr>
          <w:rFonts w:ascii="Times New Roman" w:hAnsi="Times New Roman" w:cs="Times New Roman"/>
          <w:lang w:val="en-US"/>
        </w:rPr>
        <w:t>r</w:t>
      </w:r>
      <w:r w:rsidRPr="000F7936">
        <w:rPr>
          <w:rFonts w:ascii="Times New Roman" w:hAnsi="Times New Roman" w:cs="Times New Roman"/>
          <w:lang w:val="en-US"/>
        </w:rPr>
        <w:t xml:space="preserve"> = .04</w:t>
      </w:r>
      <w:r>
        <w:rPr>
          <w:rFonts w:ascii="Times New Roman" w:hAnsi="Times New Roman" w:cs="Times New Roman"/>
          <w:lang w:val="en-US"/>
        </w:rPr>
        <w:t>8</w:t>
      </w:r>
      <w:r w:rsidRPr="000F7936">
        <w:rPr>
          <w:rFonts w:ascii="Times New Roman" w:hAnsi="Times New Roman" w:cs="Times New Roman"/>
          <w:lang w:val="en-US"/>
        </w:rPr>
        <w:t xml:space="preserve">, </w:t>
      </w:r>
      <w:r w:rsidRPr="000F7936">
        <w:rPr>
          <w:rFonts w:ascii="Times New Roman" w:hAnsi="Times New Roman" w:cs="Times New Roman"/>
          <w:i/>
          <w:lang w:val="en-US"/>
        </w:rPr>
        <w:t>p</w:t>
      </w:r>
      <w:r>
        <w:rPr>
          <w:rFonts w:ascii="Times New Roman" w:hAnsi="Times New Roman" w:cs="Times New Roman"/>
          <w:lang w:val="en-US"/>
        </w:rPr>
        <w:t xml:space="preserve"> = </w:t>
      </w:r>
      <w:r w:rsidRPr="000F7936">
        <w:rPr>
          <w:rFonts w:ascii="Times New Roman" w:hAnsi="Times New Roman" w:cs="Times New Roman"/>
          <w:lang w:val="en-US"/>
        </w:rPr>
        <w:t xml:space="preserve">.48), i.e. the regions used for brain age prediction in the two modalities were substantially different (see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_Ref100834660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E618BA">
        <w:rPr>
          <w:rFonts w:ascii="Times New Roman" w:hAnsi="Times New Roman" w:cs="Times New Roman"/>
          <w:b/>
          <w:color w:val="000000" w:themeColor="text1"/>
          <w:lang w:val="en-US"/>
        </w:rPr>
        <w:t xml:space="preserve">Fig </w:t>
      </w:r>
      <w:r w:rsidRPr="00E618BA">
        <w:rPr>
          <w:rFonts w:ascii="Times New Roman" w:hAnsi="Times New Roman" w:cs="Times New Roman"/>
          <w:b/>
          <w:noProof/>
          <w:color w:val="000000" w:themeColor="text1"/>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For FDG-PET (range: [-0.99 (right </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xml:space="preserve">), 1.04 (right caudate nucleus)]), important regions (very low or very high weight coefficient) included temporal, pre-frontal, and sub-cortical regions (e.g., </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xml:space="preserve">, nucleus </w:t>
      </w:r>
      <w:proofErr w:type="spellStart"/>
      <w:r>
        <w:rPr>
          <w:rFonts w:ascii="Times New Roman" w:hAnsi="Times New Roman" w:cs="Times New Roman"/>
          <w:lang w:val="en-US"/>
        </w:rPr>
        <w:t>accumbens</w:t>
      </w:r>
      <w:proofErr w:type="spellEnd"/>
      <w:r>
        <w:rPr>
          <w:rFonts w:ascii="Times New Roman" w:hAnsi="Times New Roman" w:cs="Times New Roman"/>
          <w:lang w:val="en-US"/>
        </w:rPr>
        <w:t>, and caudate nucleus). Notably, SUVR in all highly important regions in FDG-PET (</w:t>
      </w:r>
      <w:proofErr w:type="gramStart"/>
      <w:r>
        <w:rPr>
          <w:rFonts w:ascii="Times New Roman" w:hAnsi="Times New Roman" w:cs="Times New Roman"/>
          <w:lang w:val="en-US"/>
        </w:rPr>
        <w:t>mean(</w:t>
      </w:r>
      <w:proofErr w:type="gramEnd"/>
      <w:r>
        <w:rPr>
          <w:rFonts w:ascii="Times New Roman" w:hAnsi="Times New Roman" w:cs="Times New Roman"/>
          <w:lang w:val="en-US"/>
        </w:rPr>
        <w:t xml:space="preserve">δ) + 2*SD(δ) &gt; δ &lt; mean(δ) - 2*SD(δ)) were right hemispheric, and negatively correlated with chronological age. For MRI (range: [-0.30 (right hippocampus), 0.22 (right visual network)]), important regions included parietal, pre-frontal, </w:t>
      </w:r>
      <w:r w:rsidR="00CB1889">
        <w:rPr>
          <w:rFonts w:ascii="Times New Roman" w:hAnsi="Times New Roman" w:cs="Times New Roman"/>
          <w:lang w:val="en-US"/>
        </w:rPr>
        <w:t xml:space="preserve">occipital, </w:t>
      </w:r>
      <w:r>
        <w:rPr>
          <w:rFonts w:ascii="Times New Roman" w:hAnsi="Times New Roman" w:cs="Times New Roman"/>
          <w:lang w:val="en-US"/>
        </w:rPr>
        <w:t xml:space="preserve">and sub-cortical regions (e.g., hippocampus, nucleus </w:t>
      </w:r>
      <w:proofErr w:type="spellStart"/>
      <w:r>
        <w:rPr>
          <w:rFonts w:ascii="Times New Roman" w:hAnsi="Times New Roman" w:cs="Times New Roman"/>
          <w:lang w:val="en-US"/>
        </w:rPr>
        <w:t>accumbens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xml:space="preserve">, and caudate nucleus). Again, the majority of highly important regions was right hemispheric and negatively correlated with age. </w:t>
      </w:r>
      <w:r w:rsidRPr="00EA5C77">
        <w:rPr>
          <w:rFonts w:ascii="Times New Roman" w:hAnsi="Times New Roman" w:cs="Times New Roman"/>
          <w:highlight w:val="magenta"/>
          <w:lang w:val="en-US"/>
        </w:rPr>
        <w:t>A full list of highly important regions with correlation results can be found in the Supplementary materials, section Feature Importance.</w:t>
      </w:r>
    </w:p>
    <w:p w14:paraId="134A88B3" w14:textId="77777777" w:rsidR="00D252D9" w:rsidRDefault="00D252D9" w:rsidP="00864826">
      <w:pPr>
        <w:pStyle w:val="KeinLeerraum"/>
        <w:spacing w:line="480" w:lineRule="auto"/>
        <w:jc w:val="both"/>
        <w:rPr>
          <w:rFonts w:ascii="Times New Roman" w:hAnsi="Times New Roman" w:cs="Times New Roman"/>
          <w:lang w:val="en-US"/>
        </w:rPr>
        <w:sectPr w:rsidR="00D252D9" w:rsidSect="00701F58">
          <w:footnotePr>
            <w:numFmt w:val="chicago"/>
            <w:numRestart w:val="eachSect"/>
          </w:footnotePr>
          <w:pgSz w:w="11906" w:h="16838"/>
          <w:pgMar w:top="1418" w:right="1418" w:bottom="1134" w:left="1418" w:header="708" w:footer="708" w:gutter="0"/>
          <w:cols w:space="708"/>
          <w:docGrid w:linePitch="360"/>
        </w:sectPr>
      </w:pPr>
    </w:p>
    <w:p w14:paraId="2F7105D6" w14:textId="53898834" w:rsidR="00701F58" w:rsidRDefault="00701F58" w:rsidP="00B3516A">
      <w:pPr>
        <w:pStyle w:val="KeinLeerraum"/>
        <w:spacing w:line="480" w:lineRule="auto"/>
        <w:ind w:firstLine="708"/>
        <w:jc w:val="both"/>
        <w:rPr>
          <w:rFonts w:ascii="Times New Roman" w:hAnsi="Times New Roman" w:cs="Times New Roman"/>
          <w:lang w:val="en-US"/>
        </w:rPr>
      </w:pP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86EED" w:rsidRPr="00306E59" w14:paraId="55BC8948" w14:textId="4F2AA144" w:rsidTr="00294B01">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93A8991" w14:textId="71B4A97B" w:rsidR="00E86EED" w:rsidRPr="000F7936" w:rsidRDefault="00E86EED" w:rsidP="00294B01">
            <w:pPr>
              <w:pStyle w:val="KeinLeerraum"/>
              <w:jc w:val="both"/>
              <w:rPr>
                <w:rFonts w:ascii="Times New Roman" w:eastAsia="Times New Roman" w:hAnsi="Times New Roman" w:cs="Times New Roman"/>
                <w:lang w:val="en-US"/>
              </w:rPr>
            </w:pPr>
            <w:bookmarkStart w:id="20" w:name="_Ref99105381"/>
            <w:r w:rsidRPr="000F7936">
              <w:rPr>
                <w:rFonts w:ascii="Times New Roman" w:hAnsi="Times New Roman" w:cs="Times New Roman"/>
                <w:b/>
                <w:lang w:val="en-US"/>
              </w:rPr>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20"/>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294B01">
              <w:rPr>
                <w:rFonts w:ascii="Times New Roman" w:eastAsia="Times New Roman" w:hAnsi="Times New Roman" w:cs="Times New Roman"/>
                <w:color w:val="000000"/>
                <w:kern w:val="24"/>
                <w:lang w:val="en-US"/>
              </w:rPr>
              <w:t>Precision</w:t>
            </w:r>
            <w:r w:rsidRPr="000F7936">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31799195" w14:textId="77777777" w:rsidR="00E86EED" w:rsidRPr="000F7936" w:rsidRDefault="00E86EED" w:rsidP="00B93EDF">
            <w:pPr>
              <w:pStyle w:val="KeinLeerraum"/>
              <w:jc w:val="both"/>
              <w:rPr>
                <w:rFonts w:ascii="Times New Roman" w:hAnsi="Times New Roman" w:cs="Times New Roman"/>
                <w:b/>
                <w:lang w:val="en-US"/>
              </w:rPr>
            </w:pPr>
          </w:p>
        </w:tc>
        <w:tc>
          <w:tcPr>
            <w:tcW w:w="2268" w:type="dxa"/>
            <w:tcBorders>
              <w:top w:val="nil"/>
              <w:left w:val="nil"/>
              <w:right w:val="nil"/>
            </w:tcBorders>
          </w:tcPr>
          <w:p w14:paraId="1FD2DFD7" w14:textId="77777777" w:rsidR="00E86EED" w:rsidRPr="000F7936" w:rsidRDefault="00E86EED" w:rsidP="00B93EDF">
            <w:pPr>
              <w:pStyle w:val="KeinLeerraum"/>
              <w:jc w:val="both"/>
              <w:rPr>
                <w:rFonts w:ascii="Times New Roman" w:hAnsi="Times New Roman" w:cs="Times New Roman"/>
                <w:b/>
                <w:lang w:val="en-US"/>
              </w:rPr>
            </w:pPr>
          </w:p>
        </w:tc>
      </w:tr>
      <w:tr w:rsidR="005F32C4" w:rsidRPr="000F7936" w14:paraId="3EC8A41E" w14:textId="34F4747D" w:rsidTr="00294B01">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3CEB6C4B"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2EA64A9F" w14:textId="70BAEFBC"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C897347" w14:textId="7A4385F6" w:rsidR="00E86EED" w:rsidRPr="00E86EED" w:rsidRDefault="00E86EED" w:rsidP="00B93EDF">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00184982" w14:textId="7F84662B"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21259FC7" w14:textId="61356FC3"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3B6F49E5" w14:textId="255D79F4"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DELCODE</w:t>
            </w:r>
          </w:p>
        </w:tc>
      </w:tr>
      <w:tr w:rsidR="00294B01" w:rsidRPr="000F7936" w14:paraId="3CBD8ECA" w14:textId="430954E9" w:rsidTr="00294B01">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324CECF7"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4C2B8D95" w14:textId="352C8D3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DE35C67" w14:textId="5406BAC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565CBC00" w14:textId="100EDFC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EA52B02" w14:textId="53F58D0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16FD1DA" w14:textId="269F2F8E"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D28824" w14:textId="6299557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580B427D" w14:textId="11AC30A4"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43029911" w14:textId="733A2D9E"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MRI</w:t>
            </w:r>
          </w:p>
        </w:tc>
      </w:tr>
      <w:tr w:rsidR="00294B01" w:rsidRPr="000F7936" w14:paraId="0B4589EE" w14:textId="77777777" w:rsidTr="00294B01">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F1BC0AF"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6BBE997" w14:textId="7B96837E"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357</w:t>
            </w:r>
            <w:r w:rsidRPr="000F7936">
              <w:rPr>
                <w:rFonts w:ascii="Times New Roman" w:eastAsia="Times New Roman" w:hAnsi="Times New Roman" w:cs="Times New Roman"/>
                <w:color w:val="000000"/>
                <w:kern w:val="24"/>
                <w:lang w:val="en-US"/>
              </w:rPr>
              <w:t>⁺</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1FD34E7" w14:textId="26598A8C" w:rsidR="00E86EED" w:rsidRPr="000F7936" w:rsidRDefault="00E86EED" w:rsidP="00E86EED">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w:t>
            </w:r>
            <w:r>
              <w:rPr>
                <w:rFonts w:ascii="Times New Roman" w:eastAsia="Times New Roman" w:hAnsi="Times New Roman" w:cs="Times New Roman"/>
                <w:color w:val="000000"/>
                <w:kern w:val="24"/>
                <w:lang w:val="en-US"/>
              </w:rPr>
              <w:t>57</w:t>
            </w:r>
            <w:r w:rsidRPr="000F7936">
              <w:rPr>
                <w:rFonts w:ascii="Times New Roman" w:eastAsia="Times New Roman" w:hAnsi="Times New Roman" w:cs="Times New Roman"/>
                <w:color w:val="000000"/>
                <w:kern w:val="24"/>
                <w:lang w:val="en-US"/>
              </w:rPr>
              <w:t>⁺</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09E33CE4" w14:textId="177A1380"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52</w:t>
            </w:r>
            <w:r w:rsidRPr="000F7936">
              <w:rPr>
                <w:rFonts w:ascii="Times New Roman" w:eastAsia="Times New Roman" w:hAnsi="Times New Roman" w:cs="Times New Roman"/>
                <w:color w:val="000000"/>
                <w:kern w:val="24"/>
                <w:lang w:val="en-US"/>
              </w:rPr>
              <w:t>⁺</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DA3A86E" w14:textId="2C21ADD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52</w:t>
            </w:r>
            <w:r w:rsidRPr="000F7936">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3A81673E" w14:textId="45AC95E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66F11269" w14:textId="13605747"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495C3749" w14:textId="102C9A09"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71C1CFFF" w14:textId="3869F8AB"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80</w:t>
            </w:r>
          </w:p>
        </w:tc>
      </w:tr>
      <w:tr w:rsidR="00294B01" w:rsidRPr="000F7936" w14:paraId="41DC600F" w14:textId="77777777" w:rsidTr="00294B01">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05C91C0C"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0F45AEC3" w14:textId="0DF3C011"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7F4E1D5E" w14:textId="57FDE6FC"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2C997A1" w14:textId="406825B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3ACAFEB0" w14:textId="30CC479B"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189981E1" w14:textId="35D98D8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6C602A94" w14:textId="369F41F1"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404E7331" w14:textId="703B3526"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1CA5E95B" w14:textId="08B6A667"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2.62</w:t>
            </w:r>
          </w:p>
        </w:tc>
      </w:tr>
      <w:tr w:rsidR="00294B01" w:rsidRPr="000F7936" w14:paraId="5239F6D8" w14:textId="77777777" w:rsidTr="00294B01">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4C384FF" w14:textId="7699AE7F" w:rsidR="00E86EED" w:rsidRPr="000F7936" w:rsidRDefault="00294B01"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w:t>
            </w:r>
            <w:r w:rsidR="005F32C4">
              <w:rPr>
                <w:rFonts w:ascii="Times New Roman" w:eastAsia="Times New Roman" w:hAnsi="Times New Roman" w:cs="Times New Roman"/>
                <w:color w:val="000000"/>
                <w:kern w:val="24"/>
                <w:lang w:val="en-US"/>
              </w:rPr>
              <w:t>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BD202AD" w14:textId="0C02950D" w:rsidR="00E86EED" w:rsidRPr="000F7936" w:rsidRDefault="00632291"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42BD9119" w14:textId="42A049BB"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7D74356F" w14:textId="628341B7"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6E32DCDB" w14:textId="11F1BABD"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304FAF60" w14:textId="121A787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[-9.07, 9.55]</w:t>
            </w:r>
          </w:p>
        </w:tc>
        <w:tc>
          <w:tcPr>
            <w:tcW w:w="1701" w:type="dxa"/>
            <w:tcBorders>
              <w:right w:val="single" w:sz="4" w:space="0" w:color="auto"/>
            </w:tcBorders>
            <w:vAlign w:val="center"/>
          </w:tcPr>
          <w:p w14:paraId="1AB870C1" w14:textId="584B7204"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30CA628C" w14:textId="2E96090C"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5F3364CE" w14:textId="6BC9FB2E"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[-4.64, 9.60]</w:t>
            </w:r>
          </w:p>
        </w:tc>
      </w:tr>
      <w:tr w:rsidR="00294B01" w:rsidRPr="000F7936" w14:paraId="42B89DF6" w14:textId="77777777" w:rsidTr="00294B01">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14BF8B85" w14:textId="77777777" w:rsidR="00E86EED" w:rsidRPr="000F7936" w:rsidRDefault="00E86EED" w:rsidP="005F32C4">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135838FF" w14:textId="6C27766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0.05</w:t>
            </w:r>
          </w:p>
        </w:tc>
        <w:tc>
          <w:tcPr>
            <w:tcW w:w="1446" w:type="dxa"/>
            <w:tcBorders>
              <w:right w:val="single" w:sz="4" w:space="0" w:color="auto"/>
            </w:tcBorders>
            <w:shd w:val="clear" w:color="auto" w:fill="auto"/>
            <w:tcMar>
              <w:top w:w="72" w:type="dxa"/>
              <w:left w:w="144" w:type="dxa"/>
              <w:bottom w:w="72" w:type="dxa"/>
              <w:right w:w="144" w:type="dxa"/>
            </w:tcMar>
            <w:vAlign w:val="center"/>
          </w:tcPr>
          <w:p w14:paraId="3A8F53A5" w14:textId="50629B18"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-0.001</w:t>
            </w:r>
          </w:p>
        </w:tc>
        <w:tc>
          <w:tcPr>
            <w:tcW w:w="1474" w:type="dxa"/>
            <w:tcBorders>
              <w:left w:val="single" w:sz="4" w:space="0" w:color="auto"/>
            </w:tcBorders>
            <w:shd w:val="clear" w:color="auto" w:fill="auto"/>
            <w:tcMar>
              <w:top w:w="72" w:type="dxa"/>
              <w:left w:w="144" w:type="dxa"/>
              <w:bottom w:w="72" w:type="dxa"/>
              <w:right w:w="144" w:type="dxa"/>
            </w:tcMar>
            <w:vAlign w:val="center"/>
          </w:tcPr>
          <w:p w14:paraId="2788C5F2" w14:textId="395C35EA"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451EA90F" w14:textId="0283B5B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44487D9D" w14:textId="2224471F"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1.51</w:t>
            </w:r>
          </w:p>
        </w:tc>
        <w:tc>
          <w:tcPr>
            <w:tcW w:w="1701" w:type="dxa"/>
            <w:tcBorders>
              <w:right w:val="single" w:sz="4" w:space="0" w:color="auto"/>
            </w:tcBorders>
            <w:vAlign w:val="center"/>
          </w:tcPr>
          <w:p w14:paraId="482F04D9" w14:textId="04DFE9C9"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4ED9E255" w14:textId="4E9E5DEC"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17CCA721" w14:textId="3B45D920"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1.42</w:t>
            </w:r>
          </w:p>
        </w:tc>
      </w:tr>
      <w:tr w:rsidR="00294B01" w:rsidRPr="000F7936" w14:paraId="1DA79E07" w14:textId="77777777" w:rsidTr="00294B01">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F90B139" w14:textId="6C17B685" w:rsidR="00E86EED" w:rsidRPr="000F7936" w:rsidRDefault="005F32C4"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2CEB9CCB" w14:textId="1D1D8A12"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65EADD5A" w14:textId="047888AF"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E3ABC14" w14:textId="51FDF08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E4E4B2B" w14:textId="407D226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0CA68CDC" w14:textId="0C29EAD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72163356" w14:textId="01608547"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58BC553D" w14:textId="265A5468"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4C1EEDAF" w14:textId="4F073ECD"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.676</w:t>
            </w:r>
          </w:p>
        </w:tc>
      </w:tr>
      <w:tr w:rsidR="00294B01" w:rsidRPr="00306E59" w14:paraId="63DE9EB6" w14:textId="59913B53" w:rsidTr="005F23C8">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446CFE58" w14:textId="63258227" w:rsidR="00294B01" w:rsidRPr="000F7936" w:rsidRDefault="00294B01" w:rsidP="00B93EDF">
            <w:pPr>
              <w:pStyle w:val="KeinLeerraum"/>
              <w:jc w:val="both"/>
              <w:rPr>
                <w:rFonts w:ascii="Times New Roman" w:eastAsia="Times New Roman" w:hAnsi="Times New Roman" w:cs="Times New Roman"/>
                <w:i/>
                <w:iCs/>
                <w:color w:val="000000"/>
                <w:kern w:val="24"/>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Precision of bagged predictions </w:t>
            </w:r>
            <w:proofErr w:type="gramStart"/>
            <w:r>
              <w:rPr>
                <w:rFonts w:ascii="Times New Roman" w:eastAsia="Times New Roman" w:hAnsi="Times New Roman" w:cs="Times New Roman"/>
                <w:color w:val="000000"/>
                <w:kern w:val="24"/>
                <w:lang w:val="en-US"/>
              </w:rPr>
              <w:t>are shown</w:t>
            </w:r>
            <w:proofErr w:type="gramEnd"/>
            <w:r>
              <w:rPr>
                <w:rFonts w:ascii="Times New Roman" w:eastAsia="Times New Roman" w:hAnsi="Times New Roman" w:cs="Times New Roman"/>
                <w:color w:val="000000"/>
                <w:kern w:val="24"/>
                <w:lang w:val="en-US"/>
              </w:rPr>
              <w:t xml:space="preserve"> for all but the CN+SCI</w:t>
            </w:r>
            <w:r>
              <w:rPr>
                <w:rFonts w:ascii="Times New Roman" w:eastAsia="Times New Roman" w:hAnsi="Times New Roman" w:cs="Times New Roman"/>
                <w:color w:val="000000"/>
                <w:kern w:val="24"/>
                <w:vertAlign w:val="subscript"/>
                <w:lang w:val="en-US"/>
              </w:rPr>
              <w:t>ADNI</w:t>
            </w:r>
            <w:r>
              <w:rPr>
                <w:rFonts w:ascii="Times New Roman" w:eastAsia="Times New Roman" w:hAnsi="Times New Roman" w:cs="Times New Roman"/>
                <w:color w:val="000000"/>
                <w:kern w:val="24"/>
                <w:lang w:val="en-US"/>
              </w:rPr>
              <w:t xml:space="preserve"> samples.</w:t>
            </w:r>
          </w:p>
        </w:tc>
      </w:tr>
    </w:tbl>
    <w:p w14:paraId="6A5932E3" w14:textId="77777777" w:rsidR="00701F58" w:rsidRDefault="00701F58">
      <w:pPr>
        <w:rPr>
          <w:rFonts w:ascii="Times New Roman" w:hAnsi="Times New Roman" w:cs="Times New Roman"/>
          <w:lang w:val="en-US"/>
        </w:rPr>
      </w:pPr>
      <w:r>
        <w:rPr>
          <w:rFonts w:ascii="Times New Roman" w:hAnsi="Times New Roman" w:cs="Times New Roman"/>
          <w:lang w:val="en-US"/>
        </w:rPr>
        <w:br w:type="page"/>
      </w:r>
    </w:p>
    <w:p w14:paraId="07F424A1" w14:textId="77777777" w:rsidR="00701F58" w:rsidRDefault="00701F58" w:rsidP="00701F58">
      <w:pPr>
        <w:pStyle w:val="KeinLeerraum"/>
        <w:spacing w:line="480" w:lineRule="auto"/>
        <w:jc w:val="both"/>
        <w:rPr>
          <w:rFonts w:ascii="Times New Roman" w:hAnsi="Times New Roman" w:cs="Times New Roman"/>
          <w:lang w:val="en-US"/>
        </w:rPr>
        <w:sectPr w:rsidR="00701F58" w:rsidSect="00701F58">
          <w:footnotePr>
            <w:numFmt w:val="chicago"/>
            <w:numRestart w:val="eachSect"/>
          </w:footnotePr>
          <w:pgSz w:w="16838" w:h="11906" w:orient="landscape"/>
          <w:pgMar w:top="1418" w:right="1418" w:bottom="1418" w:left="1134" w:header="709" w:footer="709" w:gutter="0"/>
          <w:cols w:space="708"/>
          <w:docGrid w:linePitch="360"/>
        </w:sectPr>
      </w:pPr>
    </w:p>
    <w:p w14:paraId="4957C29A" w14:textId="4FBBC029" w:rsidR="00DB71C6" w:rsidRPr="007678CE" w:rsidRDefault="00306E59" w:rsidP="00DB71C6">
      <w:pPr>
        <w:pStyle w:val="KeinLeerraum"/>
        <w:keepNext/>
        <w:spacing w:line="480" w:lineRule="auto"/>
        <w:jc w:val="both"/>
        <w:rPr>
          <w:rFonts w:ascii="Times New Roman" w:hAnsi="Times New Roman" w:cs="Times New Roman"/>
          <w:lang w:val="en-US"/>
        </w:rPr>
      </w:pPr>
      <w:r>
        <w:rPr>
          <w:rFonts w:ascii="Times New Roman" w:hAnsi="Times New Roman" w:cs="Times New Roman"/>
          <w:noProof/>
          <w:lang w:val="en-US"/>
        </w:rPr>
        <w:lastRenderedPageBreak/>
        <w:pict w14:anchorId="70C7C9D2">
          <v:shape id="_x0000_i1027" type="#_x0000_t75" style="width:409.45pt;height:262.35pt">
            <v:imagedata r:id="rId17" o:title="Figure3_FeatureImportance"/>
          </v:shape>
        </w:pict>
      </w:r>
    </w:p>
    <w:p w14:paraId="1D73936C" w14:textId="59A498A1" w:rsidR="00782E79" w:rsidRPr="00E34865" w:rsidRDefault="00DB71C6" w:rsidP="00E34865">
      <w:pPr>
        <w:pStyle w:val="Beschriftung"/>
        <w:jc w:val="both"/>
        <w:rPr>
          <w:rFonts w:ascii="Times New Roman" w:hAnsi="Times New Roman" w:cs="Times New Roman"/>
          <w:i w:val="0"/>
          <w:color w:val="000000" w:themeColor="text1"/>
          <w:sz w:val="22"/>
          <w:szCs w:val="22"/>
          <w:lang w:val="en-US"/>
        </w:rPr>
      </w:pPr>
      <w:bookmarkStart w:id="21"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21"/>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a) Average weights of support vector regression across three linear SVR for brain age prediction using FDG-PET. Weights were highly correlated across models (r &gt; 0.</w:t>
      </w:r>
      <w:r w:rsidR="007F6824">
        <w:rPr>
          <w:rFonts w:ascii="Times New Roman" w:hAnsi="Times New Roman" w:cs="Times New Roman"/>
          <w:i w:val="0"/>
          <w:color w:val="000000" w:themeColor="text1"/>
          <w:sz w:val="22"/>
          <w:szCs w:val="22"/>
          <w:lang w:val="en-US"/>
        </w:rPr>
        <w:t>7</w:t>
      </w:r>
      <w:r w:rsidRPr="000F7936">
        <w:rPr>
          <w:rFonts w:ascii="Times New Roman" w:hAnsi="Times New Roman" w:cs="Times New Roman"/>
          <w:i w:val="0"/>
          <w:color w:val="000000" w:themeColor="text1"/>
          <w:sz w:val="22"/>
          <w:szCs w:val="22"/>
          <w:lang w:val="en-US"/>
        </w:rPr>
        <w:t>). b) Average weights of support vector regression across five linear SVR for brain age prediction using MRI. Weights were highly correlated across models (r &gt; 0.</w:t>
      </w:r>
      <w:r w:rsidR="003326B4">
        <w:rPr>
          <w:rFonts w:ascii="Times New Roman" w:hAnsi="Times New Roman" w:cs="Times New Roman"/>
          <w:i w:val="0"/>
          <w:color w:val="000000" w:themeColor="text1"/>
          <w:sz w:val="22"/>
          <w:szCs w:val="22"/>
          <w:lang w:val="en-US"/>
        </w:rPr>
        <w:t>7</w:t>
      </w:r>
      <w:r w:rsidR="00E34865">
        <w:rPr>
          <w:rFonts w:ascii="Times New Roman" w:hAnsi="Times New Roman" w:cs="Times New Roman"/>
          <w:i w:val="0"/>
          <w:color w:val="000000" w:themeColor="text1"/>
          <w:sz w:val="22"/>
          <w:szCs w:val="22"/>
          <w:lang w:val="en-US"/>
        </w:rPr>
        <w:t>).</w:t>
      </w:r>
    </w:p>
    <w:p w14:paraId="74BFA55F" w14:textId="1BF131BF"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4A6F5A73" w14:textId="0609E29F" w:rsidR="00B05C14" w:rsidRDefault="004A77EA" w:rsidP="00B25242">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Partial </w:t>
      </w:r>
      <w:r w:rsidR="00B25242" w:rsidRPr="000F7936">
        <w:rPr>
          <w:rFonts w:ascii="Times New Roman" w:hAnsi="Times New Roman" w:cs="Times New Roman"/>
          <w:lang w:val="en-US"/>
        </w:rPr>
        <w:t xml:space="preserve">correlations between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w:t>
      </w:r>
      <w:r w:rsidR="00B25242" w:rsidRPr="005C5B17">
        <w:rPr>
          <w:rFonts w:ascii="Times New Roman" w:hAnsi="Times New Roman" w:cs="Times New Roman"/>
          <w:lang w:val="en-US"/>
        </w:rPr>
        <w:t xml:space="preserve">and </w:t>
      </w:r>
      <w:r w:rsidR="004358DE" w:rsidRPr="005C5B17">
        <w:rPr>
          <w:rFonts w:ascii="Times New Roman" w:hAnsi="Times New Roman" w:cs="Times New Roman"/>
          <w:lang w:val="en-US"/>
        </w:rPr>
        <w:t xml:space="preserve">composite scores for </w:t>
      </w:r>
      <w:r w:rsidR="00B25242" w:rsidRPr="005C5B17">
        <w:rPr>
          <w:rFonts w:ascii="Times New Roman" w:hAnsi="Times New Roman" w:cs="Times New Roman"/>
          <w:lang w:val="en-US"/>
        </w:rPr>
        <w:t>memory (ADNI-MEM) and executive function scores (ADNI-EF) were calculated</w:t>
      </w:r>
      <w:r w:rsidR="00B25242" w:rsidRPr="000F7936">
        <w:rPr>
          <w:rFonts w:ascii="Times New Roman" w:hAnsi="Times New Roman" w:cs="Times New Roman"/>
          <w:lang w:val="en-US"/>
        </w:rPr>
        <w:t xml:space="preserve"> to evaluate whether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is associated with cognitive performance in the two modalities</w:t>
      </w:r>
      <w:r w:rsidR="009A3C5A">
        <w:rPr>
          <w:rFonts w:ascii="Times New Roman" w:hAnsi="Times New Roman" w:cs="Times New Roman"/>
          <w:lang w:val="en-US"/>
        </w:rPr>
        <w:t xml:space="preserve"> using the ADNI samples</w:t>
      </w:r>
      <w:r w:rsidR="00B25242" w:rsidRPr="000F7936">
        <w:rPr>
          <w:rFonts w:ascii="Times New Roman" w:hAnsi="Times New Roman" w:cs="Times New Roman"/>
          <w:lang w:val="en-US"/>
        </w:rPr>
        <w:t>. To adjust for multiple comparison</w:t>
      </w:r>
      <w:r w:rsidR="003F5B98">
        <w:rPr>
          <w:rFonts w:ascii="Times New Roman" w:hAnsi="Times New Roman" w:cs="Times New Roman"/>
          <w:lang w:val="en-US"/>
        </w:rPr>
        <w:t>s</w:t>
      </w:r>
      <w:r w:rsidR="00B25242" w:rsidRPr="000F7936">
        <w:rPr>
          <w:rFonts w:ascii="Times New Roman" w:hAnsi="Times New Roman" w:cs="Times New Roman"/>
          <w:lang w:val="en-US"/>
        </w:rPr>
        <w:t>, threshold levels of significance were adjusted by Bonferroni correction (</w:t>
      </w:r>
      <w:r w:rsidR="00701A35" w:rsidRPr="00701A35">
        <w:rPr>
          <w:rFonts w:ascii="Times New Roman" w:hAnsi="Times New Roman" w:cs="Times New Roman"/>
          <w:lang w:val="en-US"/>
        </w:rPr>
        <w:t>α</w:t>
      </w:r>
      <w:r w:rsidR="00B05C14">
        <w:rPr>
          <w:rFonts w:ascii="Times New Roman" w:hAnsi="Times New Roman" w:cs="Times New Roman"/>
          <w:lang w:val="en-US"/>
        </w:rPr>
        <w:t xml:space="preserve"> = .025)</w:t>
      </w:r>
      <w:r w:rsidR="00D43126">
        <w:rPr>
          <w:rFonts w:ascii="Times New Roman" w:hAnsi="Times New Roman" w:cs="Times New Roman"/>
          <w:lang w:val="en-US"/>
        </w:rPr>
        <w:t>, while p-values below .10 were considered “marginal” and are reported for interpretability</w:t>
      </w:r>
      <w:r w:rsidR="00B05C14">
        <w:rPr>
          <w:rFonts w:ascii="Times New Roman" w:hAnsi="Times New Roman" w:cs="Times New Roman"/>
          <w:lang w:val="en-US"/>
        </w:rPr>
        <w:t xml:space="preserve">. </w:t>
      </w:r>
      <w:r w:rsidR="00605109">
        <w:rPr>
          <w:rFonts w:ascii="Times New Roman" w:hAnsi="Times New Roman" w:cs="Times New Roman"/>
          <w:lang w:val="en-US"/>
        </w:rPr>
        <w:t xml:space="preserve">Age, sex, years of education and </w:t>
      </w:r>
      <w:r w:rsidR="00605109" w:rsidRPr="00B93EDF">
        <w:rPr>
          <w:rFonts w:ascii="Times New Roman" w:hAnsi="Times New Roman" w:cs="Times New Roman"/>
          <w:lang w:val="en-US"/>
        </w:rPr>
        <w:t>APOE-ε4</w:t>
      </w:r>
      <w:r w:rsidR="00B93EDF">
        <w:rPr>
          <w:rFonts w:ascii="Times New Roman" w:hAnsi="Times New Roman" w:cs="Times New Roman"/>
          <w:lang w:val="en-US"/>
        </w:rPr>
        <w:t xml:space="preserve"> </w:t>
      </w:r>
      <w:proofErr w:type="gramStart"/>
      <w:r w:rsidR="00B93EDF">
        <w:rPr>
          <w:rFonts w:ascii="Times New Roman" w:hAnsi="Times New Roman" w:cs="Times New Roman"/>
          <w:lang w:val="en-US"/>
        </w:rPr>
        <w:t>were entered</w:t>
      </w:r>
      <w:proofErr w:type="gramEnd"/>
      <w:r w:rsidR="00B93EDF">
        <w:rPr>
          <w:rFonts w:ascii="Times New Roman" w:hAnsi="Times New Roman" w:cs="Times New Roman"/>
          <w:lang w:val="en-US"/>
        </w:rPr>
        <w:t xml:space="preserve"> as covariates.</w:t>
      </w:r>
    </w:p>
    <w:p w14:paraId="0281EE0E" w14:textId="17887B94" w:rsidR="00B05C14" w:rsidRPr="00B05C14" w:rsidRDefault="00B05C14" w:rsidP="00B05C14">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 ADNI-MEM (</w:t>
      </w:r>
      <w:r>
        <w:rPr>
          <w:rFonts w:ascii="Times New Roman" w:hAnsi="Times New Roman" w:cs="Times New Roman"/>
          <w:i/>
          <w:lang w:val="en-US"/>
        </w:rPr>
        <w:t>p</w:t>
      </w:r>
      <w:r>
        <w:rPr>
          <w:rFonts w:ascii="Times New Roman" w:hAnsi="Times New Roman" w:cs="Times New Roman"/>
          <w:lang w:val="en-US"/>
        </w:rPr>
        <w:t xml:space="preserve"> = .64) and ADNI-EF (</w:t>
      </w:r>
      <w:r>
        <w:rPr>
          <w:rFonts w:ascii="Times New Roman" w:hAnsi="Times New Roman" w:cs="Times New Roman"/>
          <w:i/>
          <w:lang w:val="en-US"/>
        </w:rPr>
        <w:t>p</w:t>
      </w:r>
      <w:r>
        <w:rPr>
          <w:rFonts w:ascii="Times New Roman" w:hAnsi="Times New Roman" w:cs="Times New Roman"/>
          <w:lang w:val="en-US"/>
        </w:rPr>
        <w:t xml:space="preserve"> = .13) scores were normally distributed as assessed with the Shapiro Wilk test</w:t>
      </w:r>
      <w:r w:rsidR="00B93EDF">
        <w:rPr>
          <w:rFonts w:ascii="Times New Roman" w:hAnsi="Times New Roman" w:cs="Times New Roman"/>
          <w:lang w:val="en-US"/>
        </w:rPr>
        <w:t>, thus, P</w:t>
      </w:r>
      <w:r>
        <w:rPr>
          <w:rFonts w:ascii="Times New Roman" w:hAnsi="Times New Roman" w:cs="Times New Roman"/>
          <w:lang w:val="en-US"/>
        </w:rPr>
        <w:t xml:space="preserve">earson correlations were computed. Higher MRI-derived BAG was associated with lower ADNI-EF scores (r = -.137, </w:t>
      </w:r>
      <w:r>
        <w:rPr>
          <w:rFonts w:ascii="Times New Roman" w:hAnsi="Times New Roman" w:cs="Times New Roman"/>
          <w:i/>
          <w:lang w:val="en-US"/>
        </w:rPr>
        <w:t>p </w:t>
      </w:r>
      <w:r>
        <w:rPr>
          <w:rFonts w:ascii="Times New Roman" w:hAnsi="Times New Roman" w:cs="Times New Roman"/>
          <w:lang w:val="en-US"/>
        </w:rPr>
        <w:t xml:space="preserve">= .01). A marginal, negative correlation was observed between FDG-PET-derived BAG and ADNI-MEM scores (r = -.100, </w:t>
      </w:r>
      <w:r>
        <w:rPr>
          <w:rFonts w:ascii="Times New Roman" w:hAnsi="Times New Roman" w:cs="Times New Roman"/>
          <w:i/>
          <w:lang w:val="en-US"/>
        </w:rPr>
        <w:t>p</w:t>
      </w:r>
      <w:r>
        <w:rPr>
          <w:rFonts w:ascii="Times New Roman" w:hAnsi="Times New Roman" w:cs="Times New Roman"/>
          <w:lang w:val="en-US"/>
        </w:rPr>
        <w:t xml:space="preserve"> = .06).</w:t>
      </w:r>
    </w:p>
    <w:p w14:paraId="3FD74778" w14:textId="2C239353" w:rsidR="00B25242" w:rsidRPr="000F7936" w:rsidRDefault="00B05C14" w:rsidP="00605109">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MCI</w:t>
      </w:r>
      <w:r w:rsidR="00B25242" w:rsidRPr="000F7936">
        <w:rPr>
          <w:rFonts w:ascii="Times New Roman" w:hAnsi="Times New Roman" w:cs="Times New Roman"/>
          <w:lang w:val="en-US"/>
        </w:rPr>
        <w:t>,</w:t>
      </w:r>
      <w:r>
        <w:rPr>
          <w:rFonts w:ascii="Times New Roman" w:hAnsi="Times New Roman" w:cs="Times New Roman"/>
          <w:lang w:val="en-US"/>
        </w:rPr>
        <w:t xml:space="preserve"> ADNI-MEM (</w:t>
      </w:r>
      <w:r>
        <w:rPr>
          <w:rFonts w:ascii="Times New Roman" w:hAnsi="Times New Roman" w:cs="Times New Roman"/>
          <w:i/>
          <w:lang w:val="en-US"/>
        </w:rPr>
        <w:t>p</w:t>
      </w:r>
      <w:r>
        <w:rPr>
          <w:rFonts w:ascii="Times New Roman" w:hAnsi="Times New Roman" w:cs="Times New Roman"/>
          <w:lang w:val="en-US"/>
        </w:rPr>
        <w:t xml:space="preserve"> = .004) and ADNI-EF (</w:t>
      </w:r>
      <w:r>
        <w:rPr>
          <w:rFonts w:ascii="Times New Roman" w:hAnsi="Times New Roman" w:cs="Times New Roman"/>
          <w:i/>
          <w:lang w:val="en-US"/>
        </w:rPr>
        <w:t>p</w:t>
      </w:r>
      <w:r>
        <w:rPr>
          <w:rFonts w:ascii="Times New Roman" w:hAnsi="Times New Roman" w:cs="Times New Roman"/>
          <w:lang w:val="en-US"/>
        </w:rPr>
        <w:t xml:space="preserve"> = .05) were not normally distributed as assessed with the Shapiro Wilk test,</w:t>
      </w:r>
      <w:r w:rsidR="00B93EDF">
        <w:rPr>
          <w:rFonts w:ascii="Times New Roman" w:hAnsi="Times New Roman" w:cs="Times New Roman"/>
          <w:lang w:val="en-US"/>
        </w:rPr>
        <w:t xml:space="preserve"> thus, S</w:t>
      </w:r>
      <w:r>
        <w:rPr>
          <w:rFonts w:ascii="Times New Roman" w:hAnsi="Times New Roman" w:cs="Times New Roman"/>
          <w:lang w:val="en-US"/>
        </w:rPr>
        <w:t>pearman-rank correlations were assessed.</w:t>
      </w:r>
      <w:r w:rsidR="00B25242" w:rsidRPr="000F7936">
        <w:rPr>
          <w:rFonts w:ascii="Times New Roman" w:hAnsi="Times New Roman" w:cs="Times New Roman"/>
          <w:lang w:val="en-US"/>
        </w:rPr>
        <w:t xml:space="preserve"> </w:t>
      </w:r>
      <w:r>
        <w:rPr>
          <w:rFonts w:ascii="Times New Roman" w:hAnsi="Times New Roman" w:cs="Times New Roman"/>
          <w:lang w:val="en-US"/>
        </w:rPr>
        <w:t>Both, MRI- and FDG-PET-derived BAG were significantly negatively correlated with ADNI-MEM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-.379</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lastRenderedPageBreak/>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-.237</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sidR="00605109">
        <w:rPr>
          <w:rFonts w:ascii="Times New Roman" w:hAnsi="Times New Roman" w:cs="Times New Roman"/>
          <w:lang w:val="en-US"/>
        </w:rPr>
        <w:t>&lt; .0001</w:t>
      </w:r>
      <w:r>
        <w:rPr>
          <w:rFonts w:ascii="Times New Roman" w:hAnsi="Times New Roman" w:cs="Times New Roman"/>
          <w:lang w:val="en-US"/>
        </w:rPr>
        <w:t>) and ADNI-EF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-.272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-.243</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w:t>
      </w:r>
      <w:proofErr w:type="gramStart"/>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w:t>
      </w:r>
      <w:r w:rsidR="00605109">
        <w:rPr>
          <w:rFonts w:ascii="Times New Roman" w:hAnsi="Times New Roman" w:cs="Times New Roman"/>
          <w:lang w:val="en-US"/>
        </w:rPr>
        <w:t>&lt;</w:t>
      </w:r>
      <w:proofErr w:type="gramEnd"/>
      <w:r w:rsidR="00605109">
        <w:rPr>
          <w:rFonts w:ascii="Times New Roman" w:hAnsi="Times New Roman" w:cs="Times New Roman"/>
          <w:lang w:val="en-US"/>
        </w:rPr>
        <w:t xml:space="preserve"> .0001</w:t>
      </w:r>
      <w:r>
        <w:rPr>
          <w:rFonts w:ascii="Times New Roman" w:hAnsi="Times New Roman" w:cs="Times New Roman"/>
          <w:lang w:val="en-US"/>
        </w:rPr>
        <w:t>).</w:t>
      </w:r>
      <w:r w:rsidR="00605109">
        <w:rPr>
          <w:rFonts w:ascii="Times New Roman" w:hAnsi="Times New Roman" w:cs="Times New Roman"/>
          <w:lang w:val="en-US"/>
        </w:rPr>
        <w:t xml:space="preserve"> </w:t>
      </w:r>
    </w:p>
    <w:p w14:paraId="62AA75B6" w14:textId="23C4C468" w:rsidR="005B4AC5"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5922DC40" w14:textId="772B6166" w:rsidR="00B93EDF" w:rsidRDefault="00B93EDF" w:rsidP="00B93EDF">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Partial </w:t>
      </w:r>
      <w:r w:rsidRPr="000F7936">
        <w:rPr>
          <w:rFonts w:ascii="Times New Roman" w:hAnsi="Times New Roman" w:cs="Times New Roman"/>
          <w:lang w:val="en-US"/>
        </w:rPr>
        <w:t xml:space="preserve">correlations between </w:t>
      </w:r>
      <w:r>
        <w:rPr>
          <w:rFonts w:ascii="Times New Roman" w:hAnsi="Times New Roman" w:cs="Times New Roman"/>
          <w:lang w:val="en-US"/>
        </w:rPr>
        <w:t>BAG</w:t>
      </w:r>
      <w:r w:rsidRPr="000F7936">
        <w:rPr>
          <w:rFonts w:ascii="Times New Roman" w:hAnsi="Times New Roman" w:cs="Times New Roman"/>
          <w:lang w:val="en-US"/>
        </w:rPr>
        <w:t xml:space="preserve"> </w:t>
      </w:r>
      <w:r w:rsidRPr="005C5B17">
        <w:rPr>
          <w:rFonts w:ascii="Times New Roman" w:hAnsi="Times New Roman" w:cs="Times New Roman"/>
          <w:lang w:val="en-US"/>
        </w:rPr>
        <w:t xml:space="preserve">and </w:t>
      </w:r>
      <w:r w:rsidRPr="000F7936">
        <w:rPr>
          <w:rFonts w:ascii="Times New Roman" w:hAnsi="Times New Roman" w:cs="Times New Roman"/>
          <w:lang w:val="en-US"/>
        </w:rPr>
        <w:t>PET amyloid status (global AV45), CSF β-amyloid</w:t>
      </w:r>
      <w:r w:rsidRPr="000F7936">
        <w:rPr>
          <w:rFonts w:ascii="Times New Roman" w:hAnsi="Times New Roman" w:cs="Times New Roman"/>
          <w:vertAlign w:val="subscript"/>
          <w:lang w:val="en-US"/>
        </w:rPr>
        <w:t xml:space="preserve">1–42 </w:t>
      </w:r>
      <w:r w:rsidRPr="000F7936">
        <w:rPr>
          <w:rFonts w:ascii="Times New Roman" w:hAnsi="Times New Roman" w:cs="Times New Roman"/>
          <w:lang w:val="en-US"/>
        </w:rPr>
        <w:t>(CSF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(CSF pTau</w:t>
      </w:r>
      <w:r w:rsidRPr="000F7936">
        <w:rPr>
          <w:rFonts w:ascii="Times New Roman" w:hAnsi="Times New Roman" w:cs="Times New Roman"/>
          <w:vertAlign w:val="subscript"/>
          <w:lang w:val="en-US"/>
        </w:rPr>
        <w:t>181</w:t>
      </w:r>
      <w:r w:rsidRPr="000F7936">
        <w:rPr>
          <w:rFonts w:ascii="Times New Roman" w:hAnsi="Times New Roman" w:cs="Times New Roman"/>
          <w:lang w:val="en-US"/>
        </w:rPr>
        <w:t>)</w:t>
      </w:r>
      <w:r>
        <w:rPr>
          <w:rFonts w:ascii="Times New Roman" w:hAnsi="Times New Roman" w:cs="Times New Roman"/>
          <w:lang w:val="en-US"/>
        </w:rPr>
        <w:t xml:space="preserve"> </w:t>
      </w:r>
      <w:proofErr w:type="gramStart"/>
      <w:r w:rsidRPr="005C5B17">
        <w:rPr>
          <w:rFonts w:ascii="Times New Roman" w:hAnsi="Times New Roman" w:cs="Times New Roman"/>
          <w:lang w:val="en-US"/>
        </w:rPr>
        <w:t>were calculated</w:t>
      </w:r>
      <w:proofErr w:type="gramEnd"/>
      <w:r w:rsidRPr="000F7936">
        <w:rPr>
          <w:rFonts w:ascii="Times New Roman" w:hAnsi="Times New Roman" w:cs="Times New Roman"/>
          <w:lang w:val="en-US"/>
        </w:rPr>
        <w:t xml:space="preserve"> to evaluate whether </w:t>
      </w:r>
      <w:r>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w:t>
      </w:r>
      <w:r w:rsidR="009A3C5A">
        <w:rPr>
          <w:rFonts w:ascii="Times New Roman" w:hAnsi="Times New Roman" w:cs="Times New Roman"/>
          <w:lang w:val="en-US"/>
        </w:rPr>
        <w:t xml:space="preserve"> using the </w:t>
      </w:r>
      <w:r w:rsidR="00E272C8">
        <w:rPr>
          <w:rFonts w:ascii="Times New Roman" w:hAnsi="Times New Roman" w:cs="Times New Roman"/>
          <w:lang w:val="en-US"/>
        </w:rPr>
        <w:t>ADNI sample</w:t>
      </w:r>
      <w:r w:rsidRPr="000F7936">
        <w:rPr>
          <w:rFonts w:ascii="Times New Roman" w:hAnsi="Times New Roman" w:cs="Times New Roman"/>
          <w:lang w:val="en-US"/>
        </w:rPr>
        <w:t>. To adjust for multiple comparison</w:t>
      </w:r>
      <w:r>
        <w:rPr>
          <w:rFonts w:ascii="Times New Roman" w:hAnsi="Times New Roman" w:cs="Times New Roman"/>
          <w:lang w:val="en-US"/>
        </w:rPr>
        <w:t>s</w:t>
      </w:r>
      <w:r w:rsidRPr="000F7936">
        <w:rPr>
          <w:rFonts w:ascii="Times New Roman" w:hAnsi="Times New Roman" w:cs="Times New Roman"/>
          <w:lang w:val="en-US"/>
        </w:rPr>
        <w:t>, threshold levels of significance were adjusted by Bonferroni correction (</w:t>
      </w:r>
      <w:r w:rsidRPr="00701A35">
        <w:rPr>
          <w:rFonts w:ascii="Times New Roman" w:hAnsi="Times New Roman" w:cs="Times New Roman"/>
          <w:lang w:val="en-US"/>
        </w:rPr>
        <w:t>α</w:t>
      </w:r>
      <w:r>
        <w:rPr>
          <w:rFonts w:ascii="Times New Roman" w:hAnsi="Times New Roman" w:cs="Times New Roman"/>
          <w:lang w:val="en-US"/>
        </w:rPr>
        <w:t xml:space="preserve"> = .0125), while p-values below .05 </w:t>
      </w:r>
      <w:r w:rsidR="00D43126">
        <w:rPr>
          <w:rFonts w:ascii="Times New Roman" w:hAnsi="Times New Roman" w:cs="Times New Roman"/>
          <w:lang w:val="en-US"/>
        </w:rPr>
        <w:t>were considered “marginal”</w:t>
      </w:r>
      <w:r>
        <w:rPr>
          <w:rFonts w:ascii="Times New Roman" w:hAnsi="Times New Roman" w:cs="Times New Roman"/>
          <w:lang w:val="en-US"/>
        </w:rPr>
        <w:t xml:space="preserve">. Again, age, sex, years of education and </w:t>
      </w:r>
      <w:r w:rsidRPr="00B93EDF">
        <w:rPr>
          <w:rFonts w:ascii="Times New Roman" w:hAnsi="Times New Roman" w:cs="Times New Roman"/>
          <w:lang w:val="en-US"/>
        </w:rPr>
        <w:t>APOE-ε4</w:t>
      </w:r>
      <w:r>
        <w:rPr>
          <w:rFonts w:ascii="Times New Roman" w:hAnsi="Times New Roman" w:cs="Times New Roman"/>
          <w:lang w:val="en-US"/>
        </w:rPr>
        <w:t xml:space="preserve"> </w:t>
      </w:r>
      <w:proofErr w:type="gramStart"/>
      <w:r>
        <w:rPr>
          <w:rFonts w:ascii="Times New Roman" w:hAnsi="Times New Roman" w:cs="Times New Roman"/>
          <w:lang w:val="en-US"/>
        </w:rPr>
        <w:t>were entered</w:t>
      </w:r>
      <w:proofErr w:type="gramEnd"/>
      <w:r>
        <w:rPr>
          <w:rFonts w:ascii="Times New Roman" w:hAnsi="Times New Roman" w:cs="Times New Roman"/>
          <w:lang w:val="en-US"/>
        </w:rPr>
        <w:t xml:space="preserve"> as covariates.</w:t>
      </w:r>
      <w:r w:rsidR="00D43126">
        <w:rPr>
          <w:rFonts w:ascii="Times New Roman" w:hAnsi="Times New Roman" w:cs="Times New Roman"/>
          <w:lang w:val="en-US"/>
        </w:rPr>
        <w:t xml:space="preserve"> None of the neuropathological indicators </w:t>
      </w:r>
      <w:proofErr w:type="gramStart"/>
      <w:r w:rsidR="00D43126">
        <w:rPr>
          <w:rFonts w:ascii="Times New Roman" w:hAnsi="Times New Roman" w:cs="Times New Roman"/>
          <w:lang w:val="en-US"/>
        </w:rPr>
        <w:t>were</w:t>
      </w:r>
      <w:proofErr w:type="gramEnd"/>
      <w:r w:rsidR="00D43126">
        <w:rPr>
          <w:rFonts w:ascii="Times New Roman" w:hAnsi="Times New Roman" w:cs="Times New Roman"/>
          <w:lang w:val="en-US"/>
        </w:rPr>
        <w:t xml:space="preserve"> normally distributed in either CN or MCI, therefore Spearman-rank correlations were computed.</w:t>
      </w:r>
    </w:p>
    <w:p w14:paraId="591E0537" w14:textId="588B5CAA" w:rsidR="00B25242" w:rsidRPr="000F7936" w:rsidRDefault="00D43126" w:rsidP="00D431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w:t>
      </w:r>
      <w:r w:rsidR="009A3C5A">
        <w:rPr>
          <w:rFonts w:ascii="Times New Roman" w:hAnsi="Times New Roman" w:cs="Times New Roman"/>
          <w:lang w:val="en-US"/>
        </w:rPr>
        <w:t>+SCI</w:t>
      </w:r>
      <w:r w:rsidR="009A3C5A">
        <w:rPr>
          <w:rFonts w:ascii="Times New Roman" w:hAnsi="Times New Roman" w:cs="Times New Roman"/>
          <w:vertAlign w:val="subscript"/>
          <w:lang w:val="en-US"/>
        </w:rPr>
        <w:t>ADNI</w:t>
      </w:r>
      <w:r w:rsidR="005B4AC5" w:rsidRPr="000F7936">
        <w:rPr>
          <w:rFonts w:ascii="Times New Roman" w:hAnsi="Times New Roman" w:cs="Times New Roman"/>
          <w:lang w:val="en-US"/>
        </w:rPr>
        <w:t xml:space="preserve">, </w:t>
      </w:r>
      <w:r>
        <w:rPr>
          <w:rFonts w:ascii="Times New Roman" w:hAnsi="Times New Roman" w:cs="Times New Roman"/>
          <w:lang w:val="en-US"/>
        </w:rPr>
        <w:t xml:space="preserve">higher MRI- and FDG-PET-derived BAG were both correlated with a decrease in CSF </w:t>
      </w:r>
      <w:r w:rsidRPr="000F7936">
        <w:rPr>
          <w:rFonts w:ascii="Times New Roman" w:hAnsi="Times New Roman" w:cs="Times New Roman"/>
          <w:lang w:val="en-US"/>
        </w:rPr>
        <w:t>Aβ</w:t>
      </w:r>
      <w:r w:rsidRPr="000F7936">
        <w:rPr>
          <w:rFonts w:ascii="Times New Roman" w:hAnsi="Times New Roman" w:cs="Times New Roman"/>
          <w:vertAlign w:val="subscript"/>
          <w:lang w:val="en-US"/>
        </w:rPr>
        <w:t>1-42</w:t>
      </w:r>
      <w:r>
        <w:rPr>
          <w:rFonts w:ascii="Times New Roman" w:hAnsi="Times New Roman" w:cs="Times New Roman"/>
          <w:vertAlign w:val="subscript"/>
          <w:lang w:val="en-US"/>
        </w:rPr>
        <w:t xml:space="preserve"> </w:t>
      </w:r>
      <w:r>
        <w:rPr>
          <w:rFonts w:ascii="Times New Roman" w:hAnsi="Times New Roman" w:cs="Times New Roman"/>
          <w:lang w:val="en-US"/>
        </w:rPr>
        <w:t>(</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-.152,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Pr>
          <w:rFonts w:ascii="Times New Roman" w:hAnsi="Times New Roman" w:cs="Times New Roman"/>
          <w:lang w:val="en-US"/>
        </w:rPr>
        <w:t xml:space="preserve">.012; </w:t>
      </w:r>
      <w:proofErr w:type="spellStart"/>
      <w:r>
        <w:rPr>
          <w:rFonts w:ascii="Times New Roman" w:hAnsi="Times New Roman" w:cs="Times New Roman"/>
          <w:lang w:val="en-US"/>
        </w:rPr>
        <w:t>rho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 -.152,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.012), but none of the other pathological variables. </w:t>
      </w:r>
      <w:r w:rsidR="00B93EDF">
        <w:rPr>
          <w:rFonts w:ascii="Times New Roman" w:hAnsi="Times New Roman" w:cs="Times New Roman"/>
          <w:lang w:val="en-US"/>
        </w:rPr>
        <w:t>In MCI</w:t>
      </w:r>
      <w:r w:rsidR="009A3C5A">
        <w:rPr>
          <w:rFonts w:ascii="Times New Roman" w:hAnsi="Times New Roman" w:cs="Times New Roman"/>
          <w:vertAlign w:val="subscript"/>
          <w:lang w:val="en-US"/>
        </w:rPr>
        <w:t>ADNI</w:t>
      </w:r>
      <w:r w:rsidR="00B93EDF" w:rsidRPr="000F7936">
        <w:rPr>
          <w:rFonts w:ascii="Times New Roman" w:hAnsi="Times New Roman" w:cs="Times New Roman"/>
          <w:lang w:val="en-US"/>
        </w:rPr>
        <w:t>,</w:t>
      </w:r>
      <w:r w:rsidR="00B93EDF">
        <w:rPr>
          <w:rFonts w:ascii="Times New Roman" w:hAnsi="Times New Roman" w:cs="Times New Roman"/>
          <w:lang w:val="en-US"/>
        </w:rPr>
        <w:t xml:space="preserve"> </w:t>
      </w:r>
      <w:r>
        <w:rPr>
          <w:rFonts w:ascii="Times New Roman" w:hAnsi="Times New Roman" w:cs="Times New Roman"/>
          <w:lang w:val="en-US"/>
        </w:rPr>
        <w:t>both</w:t>
      </w:r>
      <w:r w:rsidR="00B93EDF">
        <w:rPr>
          <w:rFonts w:ascii="Times New Roman" w:hAnsi="Times New Roman" w:cs="Times New Roman"/>
          <w:lang w:val="en-US"/>
        </w:rPr>
        <w:t xml:space="preserve">, higher MRI- and FDG-PET-derived BAG were associated with </w:t>
      </w:r>
      <w:r>
        <w:rPr>
          <w:rFonts w:ascii="Times New Roman" w:hAnsi="Times New Roman" w:cs="Times New Roman"/>
          <w:lang w:val="en-US"/>
        </w:rPr>
        <w:t>enhanced</w:t>
      </w:r>
      <w:r w:rsidR="00B93EDF">
        <w:rPr>
          <w:rFonts w:ascii="Times New Roman" w:hAnsi="Times New Roman" w:cs="Times New Roman"/>
          <w:lang w:val="en-US"/>
        </w:rPr>
        <w:t xml:space="preserve"> amyloid accumulation, as reflected by significant negative correlations with </w:t>
      </w:r>
      <w:r w:rsidR="00B93EDF" w:rsidRPr="000F7936">
        <w:rPr>
          <w:rFonts w:ascii="Times New Roman" w:hAnsi="Times New Roman" w:cs="Times New Roman"/>
          <w:lang w:val="en-US"/>
        </w:rPr>
        <w:t>CSF Aβ</w:t>
      </w:r>
      <w:r w:rsidR="00B93EDF" w:rsidRPr="000F7936">
        <w:rPr>
          <w:rFonts w:ascii="Times New Roman" w:hAnsi="Times New Roman" w:cs="Times New Roman"/>
          <w:vertAlign w:val="subscript"/>
          <w:lang w:val="en-US"/>
        </w:rPr>
        <w:t>1-42</w:t>
      </w:r>
      <w:r w:rsidR="00B93EDF">
        <w:rPr>
          <w:rFonts w:ascii="Times New Roman" w:hAnsi="Times New Roman" w:cs="Times New Roman"/>
          <w:lang w:val="en-US"/>
        </w:rPr>
        <w:t xml:space="preserve">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-.232,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-.144,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.002), and (marginal) positive correlations with global AV45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-.272,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xml:space="preserve"> = .026). </w:t>
      </w:r>
      <w:r>
        <w:rPr>
          <w:rFonts w:ascii="Times New Roman" w:hAnsi="Times New Roman" w:cs="Times New Roman"/>
          <w:lang w:val="en-US"/>
        </w:rPr>
        <w:t>Moreover, higher MRI-derived BAG was marginally associated with higher levels of CSF pTau</w:t>
      </w:r>
      <w:r>
        <w:rPr>
          <w:rFonts w:ascii="Times New Roman" w:hAnsi="Times New Roman" w:cs="Times New Roman"/>
          <w:vertAlign w:val="subscript"/>
          <w:lang w:val="en-US"/>
        </w:rPr>
        <w:t>181</w:t>
      </w:r>
      <w:r>
        <w:rPr>
          <w:rFonts w:ascii="Times New Roman" w:hAnsi="Times New Roman" w:cs="Times New Roman"/>
          <w:lang w:val="en-US"/>
        </w:rPr>
        <w:t xml:space="preserve"> (</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.093,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Pr="00D43126">
        <w:rPr>
          <w:rFonts w:ascii="Times New Roman" w:hAnsi="Times New Roman" w:cs="Times New Roman"/>
          <w:lang w:val="en-US"/>
        </w:rPr>
        <w:t>= .048</w:t>
      </w:r>
      <w:r>
        <w:rPr>
          <w:rFonts w:ascii="Times New Roman" w:hAnsi="Times New Roman" w:cs="Times New Roman"/>
          <w:lang w:val="en-US"/>
        </w:rPr>
        <w:t>).</w:t>
      </w:r>
    </w:p>
    <w:p w14:paraId="6FBAE392" w14:textId="703C4305"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w:t>
      </w:r>
      <w:r w:rsidR="00D43126">
        <w:rPr>
          <w:rFonts w:ascii="Times New Roman" w:hAnsi="Times New Roman" w:cs="Times New Roman"/>
          <w:b/>
          <w:lang w:val="en-US"/>
        </w:rPr>
        <w:t>Outcome</w:t>
      </w:r>
    </w:p>
    <w:p w14:paraId="6FB95B03" w14:textId="556EE509"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r w:rsidR="009A3C5A">
        <w:rPr>
          <w:rFonts w:ascii="Times New Roman" w:hAnsi="Times New Roman" w:cs="Times New Roman"/>
          <w:lang w:val="en-US"/>
        </w:rPr>
        <w:t>cognitive outcome,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C65248">
        <w:rPr>
          <w:rFonts w:ascii="Times New Roman" w:hAnsi="Times New Roman" w:cs="Times New Roman"/>
          <w:lang w:val="en-US"/>
        </w:rPr>
        <w:t>threshold</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w:t>
      </w:r>
      <w:r w:rsidR="009A3C5A">
        <w:rPr>
          <w:rFonts w:ascii="Times New Roman" w:hAnsi="Times New Roman" w:cs="Times New Roman"/>
          <w:lang w:val="en-US"/>
        </w:rPr>
        <w:t xml:space="preserve">cognitive outcome after two years </w:t>
      </w:r>
      <w:proofErr w:type="gramStart"/>
      <w:r w:rsidR="009A3C5A">
        <w:rPr>
          <w:rFonts w:ascii="Times New Roman" w:hAnsi="Times New Roman" w:cs="Times New Roman"/>
          <w:lang w:val="en-US"/>
        </w:rPr>
        <w:t>w</w:t>
      </w:r>
      <w:r w:rsidRPr="000F7936">
        <w:rPr>
          <w:rFonts w:ascii="Times New Roman" w:hAnsi="Times New Roman" w:cs="Times New Roman"/>
          <w:lang w:val="en-US"/>
        </w:rPr>
        <w:t>as predicted</w:t>
      </w:r>
      <w:proofErr w:type="gramEnd"/>
      <w:r w:rsidRPr="000F7936">
        <w:rPr>
          <w:rFonts w:ascii="Times New Roman" w:hAnsi="Times New Roman" w:cs="Times New Roman"/>
          <w:lang w:val="en-US"/>
        </w:rPr>
        <w:t xml:space="preserve"> from </w:t>
      </w:r>
      <w:r w:rsidR="009A3C5A">
        <w:rPr>
          <w:rFonts w:ascii="Times New Roman" w:hAnsi="Times New Roman" w:cs="Times New Roman"/>
          <w:lang w:val="en-US"/>
        </w:rPr>
        <w:t xml:space="preserve">MRI- and FDG-PET-derived </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w:t>
      </w:r>
      <w:r w:rsidR="009A3C5A">
        <w:rPr>
          <w:rFonts w:ascii="Times New Roman" w:hAnsi="Times New Roman" w:cs="Times New Roman"/>
          <w:lang w:val="en-US"/>
        </w:rPr>
        <w:t xml:space="preserve">CSF </w:t>
      </w:r>
      <w:r w:rsidRPr="000F7936">
        <w:rPr>
          <w:rFonts w:ascii="Times New Roman" w:hAnsi="Times New Roman" w:cs="Times New Roman"/>
          <w:lang w:val="en-US"/>
        </w:rPr>
        <w:t xml:space="preserve">amyloid status and years of education. </w:t>
      </w:r>
      <w:r w:rsidR="009A3C5A">
        <w:rPr>
          <w:rFonts w:ascii="Times New Roman" w:hAnsi="Times New Roman" w:cs="Times New Roman"/>
          <w:lang w:val="en-US"/>
        </w:rPr>
        <w:t>We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applied </w:t>
      </w:r>
      <w:r w:rsidRPr="000F7936">
        <w:rPr>
          <w:rFonts w:ascii="Times New Roman" w:hAnsi="Times New Roman" w:cs="Times New Roman"/>
          <w:lang w:val="en-US"/>
        </w:rPr>
        <w:t>10-fold cross-validated logistic regression in</w:t>
      </w:r>
      <w:r w:rsidR="009A3C5A">
        <w:rPr>
          <w:rFonts w:ascii="Times New Roman" w:hAnsi="Times New Roman" w:cs="Times New Roman"/>
          <w:lang w:val="en-US"/>
        </w:rPr>
        <w:t xml:space="preserve"> a subsample containing all decliners, and an equal number of stables matched in age and sex for both, CN and MCI</w:t>
      </w:r>
      <w:r w:rsidRPr="000F7936">
        <w:rPr>
          <w:rFonts w:ascii="Times New Roman" w:hAnsi="Times New Roman" w:cs="Times New Roman"/>
          <w:lang w:val="en-US"/>
        </w:rPr>
        <w:t xml:space="preserve">. </w:t>
      </w:r>
      <w:r w:rsidR="00291723">
        <w:rPr>
          <w:rFonts w:ascii="Times New Roman" w:hAnsi="Times New Roman" w:cs="Times New Roman"/>
          <w:lang w:val="en-US"/>
        </w:rPr>
        <w:t xml:space="preserve">Predictors were considered significant </w:t>
      </w:r>
      <w:r w:rsidR="00291723" w:rsidRPr="00291723">
        <w:rPr>
          <w:rFonts w:ascii="Times New Roman" w:hAnsi="Times New Roman" w:cs="Times New Roman"/>
          <w:lang w:val="en-US"/>
        </w:rPr>
        <w:t>at α</w:t>
      </w:r>
      <w:r w:rsidR="00291723">
        <w:rPr>
          <w:rFonts w:ascii="Times New Roman" w:hAnsi="Times New Roman" w:cs="Times New Roman"/>
          <w:lang w:val="en-US"/>
        </w:rPr>
        <w:t xml:space="preserve"> = .05. </w:t>
      </w:r>
      <w:r w:rsidRPr="000F7936">
        <w:rPr>
          <w:rFonts w:ascii="Times New Roman" w:hAnsi="Times New Roman" w:cs="Times New Roman"/>
          <w:lang w:val="en-US"/>
        </w:rPr>
        <w:t xml:space="preserve">As amyloid status was not available for all individuals, analyses were conducted </w:t>
      </w:r>
      <w:r w:rsidR="006411E7">
        <w:rPr>
          <w:rFonts w:ascii="Times New Roman" w:hAnsi="Times New Roman" w:cs="Times New Roman"/>
          <w:lang w:val="en-US"/>
        </w:rPr>
        <w:t>in two ways</w:t>
      </w:r>
      <w:r w:rsidRPr="000F7936">
        <w:rPr>
          <w:rFonts w:ascii="Times New Roman" w:hAnsi="Times New Roman" w:cs="Times New Roman"/>
          <w:lang w:val="en-US"/>
        </w:rPr>
        <w:t xml:space="preserve">: once including individuals with missing amyloid information </w:t>
      </w:r>
      <w:commentRangeStart w:id="22"/>
      <w:r w:rsidRPr="000F7936">
        <w:rPr>
          <w:rFonts w:ascii="Times New Roman" w:hAnsi="Times New Roman" w:cs="Times New Roman"/>
          <w:lang w:val="en-US"/>
        </w:rPr>
        <w:t xml:space="preserve">(NA values coded as </w:t>
      </w:r>
      <w:r w:rsidR="009A3C5A">
        <w:rPr>
          <w:rFonts w:ascii="Times New Roman" w:hAnsi="Times New Roman" w:cs="Times New Roman"/>
          <w:lang w:val="en-US"/>
        </w:rPr>
        <w:t>0,</w:t>
      </w:r>
      <w:r w:rsidRPr="000F7936">
        <w:rPr>
          <w:rFonts w:ascii="Times New Roman" w:hAnsi="Times New Roman" w:cs="Times New Roman"/>
          <w:lang w:val="en-US"/>
        </w:rPr>
        <w:t xml:space="preserve"> and amyloid negativity coded as reference; “whole samples”),</w:t>
      </w:r>
      <w:commentRangeEnd w:id="22"/>
      <w:r w:rsidR="00261188">
        <w:rPr>
          <w:rStyle w:val="Kommentarzeichen"/>
        </w:rPr>
        <w:commentReference w:id="22"/>
      </w:r>
      <w:r w:rsidRPr="000F7936">
        <w:rPr>
          <w:rFonts w:ascii="Times New Roman" w:hAnsi="Times New Roman" w:cs="Times New Roman"/>
          <w:lang w:val="en-US"/>
        </w:rPr>
        <w:t xml:space="preserve"> and once excluding these individuals (“</w:t>
      </w:r>
      <w:r w:rsidR="00F9099D" w:rsidRPr="000F7936">
        <w:rPr>
          <w:rFonts w:ascii="Times New Roman" w:hAnsi="Times New Roman" w:cs="Times New Roman"/>
          <w:lang w:val="en-US"/>
        </w:rPr>
        <w:t>complete</w:t>
      </w:r>
      <w:r w:rsidRPr="000F7936">
        <w:rPr>
          <w:rFonts w:ascii="Times New Roman" w:hAnsi="Times New Roman" w:cs="Times New Roman"/>
          <w:lang w:val="en-US"/>
        </w:rPr>
        <w:t xml:space="preserve"> samples”</w:t>
      </w:r>
      <w:r w:rsidR="00B544BD" w:rsidRPr="000F7936">
        <w:rPr>
          <w:rFonts w:ascii="Times New Roman" w:hAnsi="Times New Roman" w:cs="Times New Roman"/>
          <w:lang w:val="en-US"/>
        </w:rPr>
        <w:t>, results in Supplementary Materials</w:t>
      </w:r>
      <w:r w:rsidRPr="000F7936">
        <w:rPr>
          <w:rFonts w:ascii="Times New Roman" w:hAnsi="Times New Roman" w:cs="Times New Roman"/>
          <w:lang w:val="en-US"/>
        </w:rPr>
        <w:t>).</w:t>
      </w:r>
    </w:p>
    <w:p w14:paraId="31F0342E" w14:textId="4D8F3B90" w:rsidR="005720F4" w:rsidRPr="00F66EF3" w:rsidRDefault="002B1B6A" w:rsidP="00D252D9">
      <w:pPr>
        <w:pStyle w:val="KeinLeerraum"/>
        <w:spacing w:line="480" w:lineRule="auto"/>
        <w:ind w:firstLine="708"/>
        <w:jc w:val="both"/>
        <w:rPr>
          <w:rFonts w:ascii="Times New Roman" w:hAnsi="Times New Roman" w:cs="Times New Roman"/>
          <w:lang w:val="en-US"/>
        </w:rPr>
      </w:pPr>
      <w:r>
        <w:rPr>
          <w:noProof/>
        </w:rPr>
        <w:lastRenderedPageBreak/>
        <w:pict w14:anchorId="17FC8537">
          <v:shape id="_x0000_s1047" type="#_x0000_t75" style="position:absolute;left:0;text-align:left;margin-left:-27.7pt;margin-top:352.2pt;width:243.55pt;height:356.25pt;z-index:-251652096;mso-position-horizontal-relative:text;mso-position-vertical-relative:text;mso-width-relative:page;mso-height-relative:page" wrapcoords="-66 0 -66 21555 21600 21555 21600 0 -66 0">
            <v:imagedata r:id="rId18" o:title="Figure4_CognitiveOutcome_CN"/>
            <w10:wrap type="through"/>
          </v:shape>
        </w:pict>
      </w:r>
      <w:r w:rsidR="001E7CB9">
        <w:rPr>
          <w:rFonts w:ascii="Times New Roman" w:hAnsi="Times New Roman" w:cs="Times New Roman"/>
          <w:lang w:val="en-US"/>
        </w:rPr>
        <w:t>Two hundred seventy eight individuals</w:t>
      </w:r>
      <w:r w:rsidR="00556B31">
        <w:rPr>
          <w:rFonts w:ascii="Times New Roman" w:hAnsi="Times New Roman" w:cs="Times New Roman"/>
          <w:lang w:val="en-US"/>
        </w:rPr>
        <w:t xml:space="preserve"> from the CN+SCI</w:t>
      </w:r>
      <w:r w:rsidR="00556B31">
        <w:rPr>
          <w:rFonts w:ascii="Times New Roman" w:hAnsi="Times New Roman" w:cs="Times New Roman"/>
          <w:vertAlign w:val="subscript"/>
          <w:lang w:val="en-US"/>
        </w:rPr>
        <w:t xml:space="preserve">ADNI </w:t>
      </w:r>
      <w:r w:rsidR="00556B31">
        <w:rPr>
          <w:rFonts w:ascii="Times New Roman" w:hAnsi="Times New Roman" w:cs="Times New Roman"/>
          <w:lang w:val="en-US"/>
        </w:rPr>
        <w:t>sample</w:t>
      </w:r>
      <w:r w:rsidR="001E7CB9">
        <w:rPr>
          <w:rFonts w:ascii="Times New Roman" w:hAnsi="Times New Roman" w:cs="Times New Roman"/>
          <w:lang w:val="en-US"/>
        </w:rPr>
        <w:t xml:space="preserve"> remained stable until year two</w:t>
      </w:r>
      <w:r w:rsidR="00556B31">
        <w:rPr>
          <w:rFonts w:ascii="Times New Roman" w:hAnsi="Times New Roman" w:cs="Times New Roman"/>
          <w:lang w:val="en-US"/>
        </w:rPr>
        <w:t>, while 30 obtained a diagnosis of cognitive impairment (MCI or dementia) within two years.</w:t>
      </w:r>
      <w:r w:rsidR="00B25242" w:rsidRPr="000F7936">
        <w:rPr>
          <w:rFonts w:ascii="Times New Roman" w:hAnsi="Times New Roman" w:cs="Times New Roman"/>
          <w:lang w:val="en-US"/>
        </w:rPr>
        <w:t xml:space="preserve"> </w:t>
      </w:r>
      <w:r w:rsidR="00E272C8">
        <w:rPr>
          <w:rFonts w:ascii="Times New Roman" w:hAnsi="Times New Roman" w:cs="Times New Roman"/>
          <w:lang w:val="en-US"/>
        </w:rPr>
        <w:t>Consequently, a subsample of 30 stables and all 30 decliners constituted the subsample for prediction of cognitive outcome in CN. We found that, holding all other predictor variables constant, FDG-PET-derived BAG and APOE-</w:t>
      </w:r>
      <w:r w:rsidR="00E272C8">
        <w:rPr>
          <w:rFonts w:ascii="Helvetica" w:hAnsi="Helvetica" w:cs="Times New Roman"/>
          <w:lang w:val="en-US"/>
        </w:rPr>
        <w:t>ε</w:t>
      </w:r>
      <w:r w:rsidR="00E272C8">
        <w:rPr>
          <w:rFonts w:ascii="Times New Roman" w:hAnsi="Times New Roman" w:cs="Times New Roman"/>
          <w:lang w:val="en-US"/>
        </w:rPr>
        <w:t>4 carriership significantly predicted co</w:t>
      </w:r>
      <w:r w:rsidR="00291723">
        <w:rPr>
          <w:rFonts w:ascii="Times New Roman" w:hAnsi="Times New Roman" w:cs="Times New Roman"/>
          <w:lang w:val="en-US"/>
        </w:rPr>
        <w:t xml:space="preserve">gnitive outcome after two years. The odds of a change in diagnosis for the worse within two years were increased by 29% (95% CI [1.079, 1.604], </w:t>
      </w:r>
      <w:r w:rsidR="00291723" w:rsidRPr="00291723">
        <w:rPr>
          <w:rFonts w:ascii="Times New Roman" w:hAnsi="Times New Roman" w:cs="Times New Roman"/>
          <w:i/>
          <w:lang w:val="en-US"/>
        </w:rPr>
        <w:t>p</w:t>
      </w:r>
      <w:r w:rsidR="00291723">
        <w:rPr>
          <w:rFonts w:ascii="Times New Roman" w:hAnsi="Times New Roman" w:cs="Times New Roman"/>
          <w:lang w:val="en-US"/>
        </w:rPr>
        <w:t xml:space="preserve"> = .010) for every FDG-PET-derived BAG year. Moreover, these odds were also increased by </w:t>
      </w:r>
      <w:commentRangeStart w:id="23"/>
      <w:r w:rsidR="00291723">
        <w:rPr>
          <w:rFonts w:ascii="Times New Roman" w:hAnsi="Times New Roman" w:cs="Times New Roman"/>
          <w:lang w:val="en-US"/>
        </w:rPr>
        <w:t>835%</w:t>
      </w:r>
      <w:commentRangeEnd w:id="23"/>
      <w:r w:rsidR="00803E4E">
        <w:rPr>
          <w:rStyle w:val="Kommentarzeichen"/>
        </w:rPr>
        <w:commentReference w:id="23"/>
      </w:r>
      <w:r w:rsidR="00291723">
        <w:rPr>
          <w:rFonts w:ascii="Times New Roman" w:hAnsi="Times New Roman" w:cs="Times New Roman"/>
          <w:lang w:val="en-US"/>
        </w:rPr>
        <w:t xml:space="preserve"> (95% CI [1.496, 71.814], </w:t>
      </w:r>
      <w:r w:rsidR="00291723">
        <w:rPr>
          <w:rFonts w:ascii="Times New Roman" w:hAnsi="Times New Roman" w:cs="Times New Roman"/>
          <w:i/>
          <w:lang w:val="en-US"/>
        </w:rPr>
        <w:t>p</w:t>
      </w:r>
      <w:r w:rsidR="00291723">
        <w:rPr>
          <w:rFonts w:ascii="Times New Roman" w:hAnsi="Times New Roman" w:cs="Times New Roman"/>
          <w:lang w:val="en-US"/>
        </w:rPr>
        <w:t> = .028) for APOE-</w:t>
      </w:r>
      <w:r w:rsidR="00291723">
        <w:rPr>
          <w:rFonts w:ascii="Helvetica" w:hAnsi="Helvetica" w:cs="Times New Roman"/>
          <w:lang w:val="en-US"/>
        </w:rPr>
        <w:t>ε</w:t>
      </w:r>
      <w:r w:rsidR="00291723">
        <w:rPr>
          <w:rFonts w:ascii="Times New Roman" w:hAnsi="Times New Roman" w:cs="Times New Roman"/>
          <w:lang w:val="en-US"/>
        </w:rPr>
        <w:t xml:space="preserve">4 carriers, compared to non-carriers. </w:t>
      </w:r>
      <w:r w:rsidR="001E7CB9">
        <w:rPr>
          <w:rFonts w:ascii="Times New Roman" w:hAnsi="Times New Roman" w:cs="Times New Roman"/>
          <w:lang w:val="en-US"/>
        </w:rPr>
        <w:t>To obtain a cut-off for cognitive outcome, we fit a l</w:t>
      </w:r>
      <w:r w:rsidR="00BA0801">
        <w:rPr>
          <w:rFonts w:ascii="Times New Roman" w:hAnsi="Times New Roman" w:cs="Times New Roman"/>
          <w:lang w:val="en-US"/>
        </w:rPr>
        <w:t>ogistic regression model on cognitive outcome by BAG on FDG-PET</w:t>
      </w:r>
      <w:r w:rsidR="001E7CB9">
        <w:rPr>
          <w:rFonts w:ascii="Times New Roman" w:hAnsi="Times New Roman" w:cs="Times New Roman"/>
          <w:lang w:val="en-US"/>
        </w:rPr>
        <w:t xml:space="preserve">. The intersection of the curve with 50% probability of receiving such a diagnosis was at 0.78 years FDG-PET BAG (see </w:t>
      </w:r>
      <w:r w:rsidR="001E7CB9">
        <w:rPr>
          <w:rFonts w:ascii="Times New Roman" w:hAnsi="Times New Roman" w:cs="Times New Roman"/>
          <w:lang w:val="en-US"/>
        </w:rPr>
        <w:fldChar w:fldCharType="begin"/>
      </w:r>
      <w:r w:rsidR="001E7CB9">
        <w:rPr>
          <w:rFonts w:ascii="Times New Roman" w:hAnsi="Times New Roman" w:cs="Times New Roman"/>
          <w:lang w:val="en-US"/>
        </w:rPr>
        <w:instrText xml:space="preserve"> REF _Ref103772748 \h </w:instrText>
      </w:r>
      <w:r w:rsidR="001E7CB9">
        <w:rPr>
          <w:rFonts w:ascii="Times New Roman" w:hAnsi="Times New Roman" w:cs="Times New Roman"/>
          <w:lang w:val="en-US"/>
        </w:rPr>
      </w:r>
      <w:r w:rsidR="001E7CB9">
        <w:rPr>
          <w:rFonts w:ascii="Times New Roman" w:hAnsi="Times New Roman" w:cs="Times New Roman"/>
          <w:lang w:val="en-US"/>
        </w:rPr>
        <w:fldChar w:fldCharType="separate"/>
      </w:r>
      <w:r w:rsidR="001E7CB9" w:rsidRPr="000F7936">
        <w:rPr>
          <w:rFonts w:ascii="Times New Roman" w:hAnsi="Times New Roman" w:cs="Times New Roman"/>
          <w:b/>
          <w:color w:val="000000" w:themeColor="text1"/>
          <w:lang w:val="en-US"/>
        </w:rPr>
        <w:t xml:space="preserve">Fig. </w:t>
      </w:r>
      <w:r w:rsidR="001E7CB9">
        <w:rPr>
          <w:rFonts w:ascii="Times New Roman" w:hAnsi="Times New Roman" w:cs="Times New Roman"/>
          <w:b/>
          <w:noProof/>
          <w:color w:val="000000" w:themeColor="text1"/>
          <w:lang w:val="en-US"/>
        </w:rPr>
        <w:t>4</w:t>
      </w:r>
      <w:r w:rsidR="001E7CB9">
        <w:rPr>
          <w:rFonts w:ascii="Times New Roman" w:hAnsi="Times New Roman" w:cs="Times New Roman"/>
          <w:lang w:val="en-US"/>
        </w:rPr>
        <w:fldChar w:fldCharType="end"/>
      </w:r>
      <w:r w:rsidR="001E7CB9">
        <w:rPr>
          <w:rFonts w:ascii="Times New Roman" w:hAnsi="Times New Roman" w:cs="Times New Roman"/>
          <w:lang w:val="en-US"/>
        </w:rPr>
        <w:t>)</w:t>
      </w:r>
      <w:r w:rsidR="00904F34">
        <w:rPr>
          <w:rFonts w:ascii="Times New Roman" w:hAnsi="Times New Roman" w:cs="Times New Roman"/>
          <w:lang w:val="en-US"/>
        </w:rPr>
        <w:t>. This suggests that</w:t>
      </w:r>
      <w:r w:rsidR="001E7CB9">
        <w:rPr>
          <w:rFonts w:ascii="Times New Roman" w:hAnsi="Times New Roman" w:cs="Times New Roman"/>
          <w:lang w:val="en-US"/>
        </w:rPr>
        <w:t xml:space="preserve"> </w:t>
      </w:r>
      <w:r w:rsidR="00904F34">
        <w:rPr>
          <w:rFonts w:ascii="Times New Roman" w:hAnsi="Times New Roman" w:cs="Times New Roman"/>
          <w:lang w:val="en-US"/>
        </w:rPr>
        <w:t>i</w:t>
      </w:r>
      <w:r w:rsidR="001E7CB9">
        <w:rPr>
          <w:rFonts w:ascii="Times New Roman" w:hAnsi="Times New Roman" w:cs="Times New Roman"/>
          <w:lang w:val="en-US"/>
        </w:rPr>
        <w:t xml:space="preserve">f the brain age </w:t>
      </w:r>
      <w:proofErr w:type="gramStart"/>
      <w:r w:rsidR="001E7CB9">
        <w:rPr>
          <w:rFonts w:ascii="Times New Roman" w:hAnsi="Times New Roman" w:cs="Times New Roman"/>
          <w:lang w:val="en-US"/>
        </w:rPr>
        <w:t>of a cognitively unimpaired individual</w:t>
      </w:r>
      <w:r w:rsidR="00803E4E">
        <w:rPr>
          <w:rFonts w:ascii="Times New Roman" w:hAnsi="Times New Roman" w:cs="Times New Roman"/>
          <w:lang w:val="en-US"/>
        </w:rPr>
        <w:t>s</w:t>
      </w:r>
      <w:proofErr w:type="gramEnd"/>
      <w:r w:rsidR="00BA0801">
        <w:rPr>
          <w:rFonts w:ascii="Times New Roman" w:hAnsi="Times New Roman" w:cs="Times New Roman"/>
          <w:lang w:val="en-US"/>
        </w:rPr>
        <w:t xml:space="preserve"> is advanced by 0.85</w:t>
      </w:r>
      <w:r w:rsidR="001E7CB9">
        <w:rPr>
          <w:rFonts w:ascii="Times New Roman" w:hAnsi="Times New Roman" w:cs="Times New Roman"/>
          <w:lang w:val="en-US"/>
        </w:rPr>
        <w:t xml:space="preserve"> years, they have an elevated risk of cognitive decline. </w:t>
      </w:r>
      <w:r w:rsidR="005407A2">
        <w:rPr>
          <w:rFonts w:ascii="Times New Roman" w:hAnsi="Times New Roman" w:cs="Times New Roman"/>
          <w:lang w:val="en-US"/>
        </w:rPr>
        <w:t>In the</w:t>
      </w:r>
      <w:r w:rsidR="002B768C">
        <w:rPr>
          <w:rFonts w:ascii="Times New Roman" w:hAnsi="Times New Roman" w:cs="Times New Roman"/>
          <w:lang w:val="en-US"/>
        </w:rPr>
        <w:t xml:space="preserve"> </w:t>
      </w:r>
      <w:r w:rsidR="00164EEB">
        <w:rPr>
          <w:rFonts w:ascii="Times New Roman" w:hAnsi="Times New Roman" w:cs="Times New Roman"/>
          <w:lang w:val="en-US"/>
        </w:rPr>
        <w:t xml:space="preserve">current </w:t>
      </w:r>
      <w:r w:rsidR="002B768C">
        <w:rPr>
          <w:rFonts w:ascii="Times New Roman" w:hAnsi="Times New Roman" w:cs="Times New Roman"/>
          <w:lang w:val="en-US"/>
        </w:rPr>
        <w:t>CN+SCI</w:t>
      </w:r>
      <w:r w:rsidR="002B768C" w:rsidRPr="005407A2">
        <w:rPr>
          <w:rFonts w:ascii="Times New Roman" w:hAnsi="Times New Roman" w:cs="Times New Roman"/>
          <w:vertAlign w:val="subscript"/>
          <w:lang w:val="en-US"/>
        </w:rPr>
        <w:t>ADNI</w:t>
      </w:r>
      <w:r w:rsidR="002B768C">
        <w:rPr>
          <w:rFonts w:ascii="Times New Roman" w:hAnsi="Times New Roman" w:cs="Times New Roman"/>
          <w:lang w:val="en-US"/>
        </w:rPr>
        <w:t xml:space="preserve"> subsample, stratification by this cut-off yielded a specificity of 7</w:t>
      </w:r>
      <w:r w:rsidR="00BA0801">
        <w:rPr>
          <w:rFonts w:ascii="Times New Roman" w:hAnsi="Times New Roman" w:cs="Times New Roman"/>
          <w:lang w:val="en-US"/>
        </w:rPr>
        <w:t>0</w:t>
      </w:r>
      <w:r w:rsidR="002B768C">
        <w:rPr>
          <w:rFonts w:ascii="Times New Roman" w:hAnsi="Times New Roman" w:cs="Times New Roman"/>
          <w:lang w:val="en-US"/>
        </w:rPr>
        <w:t>.</w:t>
      </w:r>
      <w:r w:rsidR="00BA0801">
        <w:rPr>
          <w:rFonts w:ascii="Times New Roman" w:hAnsi="Times New Roman" w:cs="Times New Roman"/>
          <w:lang w:val="en-US"/>
        </w:rPr>
        <w:t>0</w:t>
      </w:r>
      <w:r w:rsidR="002B768C">
        <w:rPr>
          <w:rFonts w:ascii="Times New Roman" w:hAnsi="Times New Roman" w:cs="Times New Roman"/>
          <w:lang w:val="en-US"/>
        </w:rPr>
        <w:t xml:space="preserve">% and a sensitivity of 66.7%. </w:t>
      </w:r>
      <w:r w:rsidR="005407A2">
        <w:rPr>
          <w:rFonts w:ascii="Times New Roman" w:hAnsi="Times New Roman" w:cs="Times New Roman"/>
          <w:lang w:val="en-US"/>
        </w:rPr>
        <w:t>To validate the cut-off in an external dataset, we applied it</w:t>
      </w:r>
      <w:r w:rsidR="00904F34">
        <w:rPr>
          <w:rFonts w:ascii="Times New Roman" w:hAnsi="Times New Roman" w:cs="Times New Roman"/>
          <w:lang w:val="en-US"/>
        </w:rPr>
        <w:t xml:space="preserve"> to the SCI</w:t>
      </w:r>
      <w:r w:rsidR="00904F34">
        <w:rPr>
          <w:rFonts w:ascii="Times New Roman" w:hAnsi="Times New Roman" w:cs="Times New Roman"/>
          <w:vertAlign w:val="subscript"/>
          <w:lang w:val="en-US"/>
        </w:rPr>
        <w:t xml:space="preserve">DELCODE </w:t>
      </w:r>
      <w:r w:rsidR="00904F34">
        <w:rPr>
          <w:rFonts w:ascii="Times New Roman" w:hAnsi="Times New Roman" w:cs="Times New Roman"/>
          <w:lang w:val="en-US"/>
        </w:rPr>
        <w:t xml:space="preserve">cohort </w:t>
      </w:r>
      <w:r w:rsidR="00904F34" w:rsidRPr="00904F34">
        <w:rPr>
          <w:rFonts w:ascii="Times New Roman" w:hAnsi="Times New Roman" w:cs="Times New Roman"/>
          <w:lang w:val="en-US"/>
        </w:rPr>
        <w:t>(</w:t>
      </w:r>
      <w:proofErr w:type="spellStart"/>
      <w:r w:rsidR="00904F34" w:rsidRPr="00904F34">
        <w:rPr>
          <w:rFonts w:ascii="Times New Roman" w:hAnsi="Times New Roman" w:cs="Times New Roman"/>
          <w:lang w:val="en-US"/>
        </w:rPr>
        <w:t>n</w:t>
      </w:r>
      <w:r w:rsidR="00904F34" w:rsidRPr="00904F34">
        <w:rPr>
          <w:rFonts w:ascii="Times New Roman" w:hAnsi="Times New Roman" w:cs="Times New Roman"/>
          <w:vertAlign w:val="subscript"/>
          <w:lang w:val="en-US"/>
        </w:rPr>
        <w:t>decliners</w:t>
      </w:r>
      <w:proofErr w:type="spellEnd"/>
      <w:r w:rsidR="00904F34" w:rsidRPr="00904F34">
        <w:rPr>
          <w:rFonts w:ascii="Times New Roman" w:hAnsi="Times New Roman" w:cs="Times New Roman"/>
          <w:lang w:val="en-US"/>
        </w:rPr>
        <w:t xml:space="preserve">= 8, </w:t>
      </w:r>
      <w:proofErr w:type="spellStart"/>
      <w:r w:rsidR="00904F34" w:rsidRPr="00904F34">
        <w:rPr>
          <w:rFonts w:ascii="Times New Roman" w:hAnsi="Times New Roman" w:cs="Times New Roman"/>
          <w:lang w:val="en-US"/>
        </w:rPr>
        <w:t>n</w:t>
      </w:r>
      <w:r w:rsidR="00904F34">
        <w:rPr>
          <w:rFonts w:ascii="Times New Roman" w:hAnsi="Times New Roman" w:cs="Times New Roman"/>
          <w:vertAlign w:val="subscript"/>
          <w:lang w:val="en-US"/>
        </w:rPr>
        <w:t>stables</w:t>
      </w:r>
      <w:proofErr w:type="spellEnd"/>
      <w:r w:rsidR="00904F34">
        <w:rPr>
          <w:rFonts w:ascii="Times New Roman" w:hAnsi="Times New Roman" w:cs="Times New Roman"/>
          <w:vertAlign w:val="subscript"/>
          <w:lang w:val="en-US"/>
        </w:rPr>
        <w:t xml:space="preserve"> </w:t>
      </w:r>
      <w:r w:rsidR="00904F34">
        <w:rPr>
          <w:rFonts w:ascii="Times New Roman" w:hAnsi="Times New Roman" w:cs="Times New Roman"/>
          <w:lang w:val="en-US"/>
        </w:rPr>
        <w:t xml:space="preserve">= </w:t>
      </w:r>
    </w:p>
    <w:p w14:paraId="50DF913B" w14:textId="7EF44952" w:rsidR="005720F4" w:rsidRPr="000F7936" w:rsidRDefault="005720F4" w:rsidP="00C976F5">
      <w:pPr>
        <w:pStyle w:val="KeinLeerraum"/>
        <w:jc w:val="both"/>
        <w:rPr>
          <w:rFonts w:ascii="Times New Roman" w:hAnsi="Times New Roman" w:cs="Times New Roman"/>
          <w:color w:val="000000" w:themeColor="text1"/>
          <w:lang w:val="en-US"/>
        </w:rPr>
      </w:pPr>
      <w:bookmarkStart w:id="24"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24"/>
      <w:r w:rsidRPr="000F7936">
        <w:rPr>
          <w:rFonts w:ascii="Times New Roman" w:hAnsi="Times New Roman" w:cs="Times New Roman"/>
          <w:color w:val="000000" w:themeColor="text1"/>
          <w:lang w:val="en-US"/>
        </w:rPr>
        <w:t xml:space="preserve"> </w:t>
      </w:r>
      <w:r w:rsidR="00B0718D">
        <w:rPr>
          <w:rFonts w:ascii="Times New Roman" w:hAnsi="Times New Roman" w:cs="Times New Roman"/>
          <w:b/>
          <w:color w:val="000000" w:themeColor="text1"/>
          <w:lang w:val="en-US"/>
        </w:rPr>
        <w:t>Cross-validated probability of a change in diagnosis from CN</w:t>
      </w:r>
      <w:r w:rsidR="00BA0801">
        <w:rPr>
          <w:rFonts w:ascii="Times New Roman" w:hAnsi="Times New Roman" w:cs="Times New Roman"/>
          <w:b/>
          <w:color w:val="000000" w:themeColor="text1"/>
          <w:lang w:val="en-US"/>
        </w:rPr>
        <w:t>/SCI</w:t>
      </w:r>
      <w:r w:rsidR="00B0718D">
        <w:rPr>
          <w:rFonts w:ascii="Times New Roman" w:hAnsi="Times New Roman" w:cs="Times New Roman"/>
          <w:b/>
          <w:color w:val="000000" w:themeColor="text1"/>
          <w:lang w:val="en-US"/>
        </w:rPr>
        <w:t xml:space="preserve"> to MCI/Dementia </w:t>
      </w:r>
      <w:r w:rsidRPr="000F7936">
        <w:rPr>
          <w:rFonts w:ascii="Times New Roman" w:hAnsi="Times New Roman" w:cs="Times New Roman"/>
          <w:b/>
          <w:color w:val="000000" w:themeColor="text1"/>
          <w:lang w:val="en-US"/>
        </w:rPr>
        <w:t xml:space="preserve">within two years by </w:t>
      </w:r>
      <w:r w:rsidR="00BA0801">
        <w:rPr>
          <w:rFonts w:ascii="Times New Roman" w:hAnsi="Times New Roman" w:cs="Times New Roman"/>
          <w:b/>
          <w:color w:val="000000" w:themeColor="text1"/>
          <w:lang w:val="en-US"/>
        </w:rPr>
        <w:t xml:space="preserve">FDG-PET </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 xml:space="preserve">. </w:t>
      </w:r>
      <w:r w:rsidR="00C976F5">
        <w:rPr>
          <w:rFonts w:ascii="Times New Roman" w:hAnsi="Times New Roman" w:cs="Times New Roman"/>
          <w:color w:val="000000" w:themeColor="text1"/>
          <w:lang w:val="en-US"/>
        </w:rPr>
        <w:t xml:space="preserve">Probability </w:t>
      </w:r>
      <w:proofErr w:type="gramStart"/>
      <w:r w:rsidR="00C976F5">
        <w:rPr>
          <w:rFonts w:ascii="Times New Roman" w:hAnsi="Times New Roman" w:cs="Times New Roman"/>
          <w:color w:val="000000" w:themeColor="text1"/>
          <w:lang w:val="en-US"/>
        </w:rPr>
        <w:t>was estimated</w:t>
      </w:r>
      <w:proofErr w:type="gramEnd"/>
      <w:r w:rsidR="00C976F5">
        <w:rPr>
          <w:rFonts w:ascii="Times New Roman" w:hAnsi="Times New Roman" w:cs="Times New Roman"/>
          <w:color w:val="000000" w:themeColor="text1"/>
          <w:lang w:val="en-US"/>
        </w:rPr>
        <w:t xml:space="preserve"> by fitting a logistic regression model on cognitive outcome by FDG-PET BAG, MRI BAG, amyloid status, apoe-e4 carriership and years of education. The red line shows the logistic regression on cognitive outcome by FDG-PET BAG, with the shaded area representing standard error. The red line intersects 50% at 0.85 years BAG on FDG-PET. The density plot above shows FDG-PET BAG distribution of stables (clear) and decliners (striped) in the subsample and the black error points to the cutoff.</w:t>
      </w:r>
    </w:p>
    <w:p w14:paraId="7AB84128" w14:textId="326E69DA" w:rsidR="00C9274A" w:rsidRPr="000F7936" w:rsidRDefault="00C9274A" w:rsidP="005720F4">
      <w:pPr>
        <w:pStyle w:val="Beschriftung"/>
        <w:jc w:val="both"/>
        <w:rPr>
          <w:rFonts w:ascii="Times New Roman" w:hAnsi="Times New Roman" w:cs="Times New Roman"/>
          <w:lang w:val="en-US"/>
        </w:rPr>
      </w:pPr>
    </w:p>
    <w:p w14:paraId="1CC8A4F8" w14:textId="1E6FF6D2" w:rsidR="00D252D9" w:rsidRDefault="00D252D9" w:rsidP="00D252D9">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80), where we obtained a specificity of 87.5% and a sensitivity of 33.8%. </w:t>
      </w:r>
    </w:p>
    <w:p w14:paraId="3E5755A9" w14:textId="6C087DA2" w:rsidR="00B25242" w:rsidRPr="006E2D0B" w:rsidRDefault="00B25242" w:rsidP="006E2D0B">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After removing those individuals who did not have information on amyloid status available</w:t>
      </w:r>
      <w:r w:rsidR="006E2D0B">
        <w:rPr>
          <w:rFonts w:ascii="Times New Roman" w:hAnsi="Times New Roman" w:cs="Times New Roman"/>
          <w:lang w:val="en-US"/>
        </w:rPr>
        <w:t xml:space="preserve"> (n=6)</w:t>
      </w:r>
      <w:r w:rsidRPr="000F7936">
        <w:rPr>
          <w:rFonts w:ascii="Times New Roman" w:hAnsi="Times New Roman" w:cs="Times New Roman"/>
          <w:lang w:val="en-US"/>
        </w:rPr>
        <w:t xml:space="preserve">, a </w:t>
      </w:r>
      <w:r w:rsidR="00F9099D" w:rsidRPr="000F7936">
        <w:rPr>
          <w:rFonts w:ascii="Times New Roman" w:hAnsi="Times New Roman" w:cs="Times New Roman"/>
          <w:lang w:val="en-US"/>
        </w:rPr>
        <w:t>complete</w:t>
      </w:r>
      <w:r w:rsidR="006E2D0B">
        <w:rPr>
          <w:rFonts w:ascii="Times New Roman" w:hAnsi="Times New Roman" w:cs="Times New Roman"/>
          <w:lang w:val="en-US"/>
        </w:rPr>
        <w:t xml:space="preserve"> sample of 24</w:t>
      </w:r>
      <w:r w:rsidRPr="000F7936">
        <w:rPr>
          <w:rFonts w:ascii="Times New Roman" w:hAnsi="Times New Roman" w:cs="Times New Roman"/>
          <w:lang w:val="en-US"/>
        </w:rPr>
        <w:t xml:space="preserve"> decliners remained, thus </w:t>
      </w:r>
      <w:r w:rsidR="006E2D0B">
        <w:rPr>
          <w:rFonts w:ascii="Times New Roman" w:hAnsi="Times New Roman" w:cs="Times New Roman"/>
          <w:lang w:val="en-US"/>
        </w:rPr>
        <w:t>constituting a sample size of 48</w:t>
      </w:r>
      <w:r w:rsidRPr="000F7936">
        <w:rPr>
          <w:rFonts w:ascii="Times New Roman" w:hAnsi="Times New Roman" w:cs="Times New Roman"/>
          <w:lang w:val="en-US"/>
        </w:rPr>
        <w:t xml:space="preserve">. </w:t>
      </w:r>
      <w:r w:rsidR="00B544BD" w:rsidRPr="000F7936">
        <w:rPr>
          <w:rFonts w:ascii="Times New Roman" w:hAnsi="Times New Roman" w:cs="Times New Roman"/>
          <w:lang w:val="en-US"/>
        </w:rPr>
        <w:t xml:space="preserve">Results from </w:t>
      </w:r>
      <w:r w:rsidR="00B544BD" w:rsidRPr="000F7936">
        <w:rPr>
          <w:rFonts w:ascii="Times New Roman" w:hAnsi="Times New Roman" w:cs="Times New Roman"/>
          <w:lang w:val="en-US"/>
        </w:rPr>
        <w:lastRenderedPageBreak/>
        <w:t xml:space="preserve">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 xml:space="preserve">consistent with results obtained from the whole samples and can be found in the </w:t>
      </w:r>
      <w:r w:rsidR="00B544BD" w:rsidRPr="00261188">
        <w:rPr>
          <w:rFonts w:ascii="Times New Roman" w:hAnsi="Times New Roman" w:cs="Times New Roman"/>
          <w:highlight w:val="magenta"/>
          <w:lang w:val="en-US"/>
        </w:rPr>
        <w:t xml:space="preserve">Supplementary Materials, section “Prediction of Cognitive </w:t>
      </w:r>
      <w:r w:rsidR="006E2D0B" w:rsidRPr="00261188">
        <w:rPr>
          <w:rFonts w:ascii="Times New Roman" w:hAnsi="Times New Roman" w:cs="Times New Roman"/>
          <w:highlight w:val="magenta"/>
          <w:lang w:val="en-US"/>
        </w:rPr>
        <w:t>Outcome</w:t>
      </w:r>
      <w:r w:rsidR="00B544BD" w:rsidRPr="00261188">
        <w:rPr>
          <w:rFonts w:ascii="Times New Roman" w:hAnsi="Times New Roman" w:cs="Times New Roman"/>
          <w:highlight w:val="magenta"/>
          <w:lang w:val="en-US"/>
        </w:rPr>
        <w:t>”.</w:t>
      </w:r>
    </w:p>
    <w:p w14:paraId="3B474FEA" w14:textId="087E1BD4" w:rsidR="00803E4E" w:rsidRPr="00164EEB" w:rsidRDefault="006E2D0B" w:rsidP="00876951">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Three hundred forty eight MCI patients remained stable until year two, while 113 MCI patients converted to dementia.</w:t>
      </w:r>
      <w:r w:rsidR="00803E4E">
        <w:rPr>
          <w:rFonts w:ascii="Times New Roman" w:hAnsi="Times New Roman" w:cs="Times New Roman"/>
          <w:lang w:val="en-US"/>
        </w:rPr>
        <w:t xml:space="preserve"> Consequently, a subsample of 113 stables and all 113 decliners constituted the subsample for prediction of cognitive outcome in MCI. Holding all other predictor variables constant, MRI-derived BAG, a positive amyloid status in CSF, and APOE-</w:t>
      </w:r>
      <w:r w:rsidR="00803E4E">
        <w:rPr>
          <w:rFonts w:ascii="Helvetica" w:hAnsi="Helvetica" w:cs="Times New Roman"/>
          <w:lang w:val="en-US"/>
        </w:rPr>
        <w:t>ε</w:t>
      </w:r>
      <w:r w:rsidR="00803E4E">
        <w:rPr>
          <w:rFonts w:ascii="Times New Roman" w:hAnsi="Times New Roman" w:cs="Times New Roman"/>
          <w:lang w:val="en-US"/>
        </w:rPr>
        <w:t>4 carriership significantly predicted cognitive outcome after two years. With every one-year increase in BAG on MRI, the odds of converting to MCI or dementia were increased by 52% (95% CI [1.304, 1.788]), while a positive amyloid status and APOE-</w:t>
      </w:r>
      <w:r w:rsidR="00803E4E">
        <w:rPr>
          <w:rFonts w:ascii="Helvetica" w:hAnsi="Helvetica" w:cs="Times New Roman"/>
          <w:lang w:val="en-US"/>
        </w:rPr>
        <w:t>ε</w:t>
      </w:r>
      <w:r w:rsidR="00803E4E">
        <w:rPr>
          <w:rFonts w:ascii="Times New Roman" w:hAnsi="Times New Roman" w:cs="Times New Roman"/>
          <w:lang w:val="en-US"/>
        </w:rPr>
        <w:t xml:space="preserve">4 carriership increased those odds by 411% (95% CI [1.632, 11.255]) and 303% (95% CI [1.495, 6.254]), respectively. To obtain a cut-off for cognitive outcome, we fit a logistic regression model on </w:t>
      </w:r>
      <w:r w:rsidR="008B6214">
        <w:rPr>
          <w:rFonts w:ascii="Times New Roman" w:hAnsi="Times New Roman" w:cs="Times New Roman"/>
          <w:lang w:val="en-US"/>
        </w:rPr>
        <w:t>cognitive outcome by</w:t>
      </w:r>
      <w:r w:rsidR="00803E4E">
        <w:rPr>
          <w:rFonts w:ascii="Times New Roman" w:hAnsi="Times New Roman" w:cs="Times New Roman"/>
          <w:lang w:val="en-US"/>
        </w:rPr>
        <w:t xml:space="preserve"> MRI BAG. The intersection of the curve with 50% probability of receiv</w:t>
      </w:r>
      <w:r w:rsidR="008B6214">
        <w:rPr>
          <w:rFonts w:ascii="Times New Roman" w:hAnsi="Times New Roman" w:cs="Times New Roman"/>
          <w:lang w:val="en-US"/>
        </w:rPr>
        <w:t>ing such a diagnosis was at 2.14</w:t>
      </w:r>
      <w:r w:rsidR="00803E4E">
        <w:rPr>
          <w:rFonts w:ascii="Times New Roman" w:hAnsi="Times New Roman" w:cs="Times New Roman"/>
          <w:lang w:val="en-US"/>
        </w:rPr>
        <w:t xml:space="preserve"> years MRI BAG (see </w:t>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_Ref100319200 \h </w:instrText>
      </w:r>
      <w:r w:rsidR="00803E4E">
        <w:rPr>
          <w:rFonts w:ascii="Times New Roman" w:hAnsi="Times New Roman" w:cs="Times New Roman"/>
          <w:lang w:val="en-US"/>
        </w:rPr>
      </w:r>
      <w:r w:rsidR="00803E4E">
        <w:rPr>
          <w:rFonts w:ascii="Times New Roman" w:hAnsi="Times New Roman" w:cs="Times New Roman"/>
          <w:lang w:val="en-US"/>
        </w:rPr>
        <w:fldChar w:fldCharType="separate"/>
      </w:r>
      <w:r w:rsidR="00803E4E" w:rsidRPr="000F7936">
        <w:rPr>
          <w:rFonts w:ascii="Times New Roman" w:hAnsi="Times New Roman" w:cs="Times New Roman"/>
          <w:b/>
          <w:color w:val="000000" w:themeColor="text1"/>
          <w:lang w:val="en-US"/>
        </w:rPr>
        <w:t xml:space="preserve">Fig. </w:t>
      </w:r>
      <w:r w:rsidR="00803E4E">
        <w:rPr>
          <w:rFonts w:ascii="Times New Roman" w:hAnsi="Times New Roman" w:cs="Times New Roman"/>
          <w:b/>
          <w:noProof/>
          <w:color w:val="000000" w:themeColor="text1"/>
          <w:lang w:val="en-US"/>
        </w:rPr>
        <w:t>5</w:t>
      </w:r>
      <w:r w:rsidR="00803E4E">
        <w:rPr>
          <w:rFonts w:ascii="Times New Roman" w:hAnsi="Times New Roman" w:cs="Times New Roman"/>
          <w:lang w:val="en-US"/>
        </w:rPr>
        <w:fldChar w:fldCharType="end"/>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_Ref103772748 \h </w:instrText>
      </w:r>
      <w:r w:rsidR="00803E4E">
        <w:rPr>
          <w:rFonts w:ascii="Times New Roman" w:hAnsi="Times New Roman" w:cs="Times New Roman"/>
          <w:lang w:val="en-US"/>
        </w:rPr>
      </w:r>
      <w:r w:rsidR="00803E4E">
        <w:rPr>
          <w:rFonts w:ascii="Times New Roman" w:hAnsi="Times New Roman" w:cs="Times New Roman"/>
          <w:lang w:val="en-US"/>
        </w:rPr>
        <w:fldChar w:fldCharType="end"/>
      </w:r>
      <w:r w:rsidR="00803E4E">
        <w:rPr>
          <w:rFonts w:ascii="Times New Roman" w:hAnsi="Times New Roman" w:cs="Times New Roman"/>
          <w:lang w:val="en-US"/>
        </w:rPr>
        <w:t>). Again, this suggests that if the brain age</w:t>
      </w:r>
      <w:r w:rsidR="00164EEB">
        <w:rPr>
          <w:rFonts w:ascii="Times New Roman" w:hAnsi="Times New Roman" w:cs="Times New Roman"/>
          <w:lang w:val="en-US"/>
        </w:rPr>
        <w:t xml:space="preserve"> of an </w:t>
      </w:r>
      <w:r w:rsidR="00803E4E">
        <w:rPr>
          <w:rFonts w:ascii="Times New Roman" w:hAnsi="Times New Roman" w:cs="Times New Roman"/>
          <w:lang w:val="en-US"/>
        </w:rPr>
        <w:t xml:space="preserve">MCI patient </w:t>
      </w:r>
      <w:proofErr w:type="gramStart"/>
      <w:r w:rsidR="00803E4E">
        <w:rPr>
          <w:rFonts w:ascii="Times New Roman" w:hAnsi="Times New Roman" w:cs="Times New Roman"/>
          <w:lang w:val="en-US"/>
        </w:rPr>
        <w:t>is advanced</w:t>
      </w:r>
      <w:proofErr w:type="gramEnd"/>
      <w:r w:rsidR="00803E4E">
        <w:rPr>
          <w:rFonts w:ascii="Times New Roman" w:hAnsi="Times New Roman" w:cs="Times New Roman"/>
          <w:lang w:val="en-US"/>
        </w:rPr>
        <w:t xml:space="preserve"> by </w:t>
      </w:r>
      <w:r w:rsidR="00164EEB">
        <w:rPr>
          <w:rFonts w:ascii="Times New Roman" w:hAnsi="Times New Roman" w:cs="Times New Roman"/>
          <w:lang w:val="en-US"/>
        </w:rPr>
        <w:t>at least this cut-off value</w:t>
      </w:r>
      <w:r w:rsidR="00803E4E">
        <w:rPr>
          <w:rFonts w:ascii="Times New Roman" w:hAnsi="Times New Roman" w:cs="Times New Roman"/>
          <w:lang w:val="en-US"/>
        </w:rPr>
        <w:t xml:space="preserve">, they have an elevated risk of </w:t>
      </w:r>
      <w:r w:rsidR="00164EEB">
        <w:rPr>
          <w:rFonts w:ascii="Times New Roman" w:hAnsi="Times New Roman" w:cs="Times New Roman"/>
          <w:lang w:val="en-US"/>
        </w:rPr>
        <w:t>conversion to dementia</w:t>
      </w:r>
      <w:r w:rsidR="00803E4E">
        <w:rPr>
          <w:rFonts w:ascii="Times New Roman" w:hAnsi="Times New Roman" w:cs="Times New Roman"/>
          <w:lang w:val="en-US"/>
        </w:rPr>
        <w:t xml:space="preserve">. In the </w:t>
      </w:r>
      <w:r w:rsidR="00164EEB">
        <w:rPr>
          <w:rFonts w:ascii="Times New Roman" w:hAnsi="Times New Roman" w:cs="Times New Roman"/>
          <w:lang w:val="en-US"/>
        </w:rPr>
        <w:t>current MCI</w:t>
      </w:r>
      <w:r w:rsidR="00803E4E" w:rsidRPr="005407A2">
        <w:rPr>
          <w:rFonts w:ascii="Times New Roman" w:hAnsi="Times New Roman" w:cs="Times New Roman"/>
          <w:vertAlign w:val="subscript"/>
          <w:lang w:val="en-US"/>
        </w:rPr>
        <w:t>ADNI</w:t>
      </w:r>
      <w:r w:rsidR="00803E4E">
        <w:rPr>
          <w:rFonts w:ascii="Times New Roman" w:hAnsi="Times New Roman" w:cs="Times New Roman"/>
          <w:lang w:val="en-US"/>
        </w:rPr>
        <w:t xml:space="preserve"> </w:t>
      </w:r>
      <w:r w:rsidR="00164EEB">
        <w:rPr>
          <w:rFonts w:ascii="Times New Roman" w:hAnsi="Times New Roman" w:cs="Times New Roman"/>
          <w:lang w:val="en-US"/>
        </w:rPr>
        <w:t>sub</w:t>
      </w:r>
      <w:r w:rsidR="00803E4E">
        <w:rPr>
          <w:rFonts w:ascii="Times New Roman" w:hAnsi="Times New Roman" w:cs="Times New Roman"/>
          <w:lang w:val="en-US"/>
        </w:rPr>
        <w:t>sample</w:t>
      </w:r>
      <w:r w:rsidR="00164EEB">
        <w:rPr>
          <w:rFonts w:ascii="Times New Roman" w:hAnsi="Times New Roman" w:cs="Times New Roman"/>
          <w:lang w:val="en-US"/>
        </w:rPr>
        <w:t>, stratification by this cut-o</w:t>
      </w:r>
      <w:r w:rsidR="008B6214">
        <w:rPr>
          <w:rFonts w:ascii="Times New Roman" w:hAnsi="Times New Roman" w:cs="Times New Roman"/>
          <w:lang w:val="en-US"/>
        </w:rPr>
        <w:t>ff yielded a specificity of 73.5</w:t>
      </w:r>
      <w:r w:rsidR="00164EEB">
        <w:rPr>
          <w:rFonts w:ascii="Times New Roman" w:hAnsi="Times New Roman" w:cs="Times New Roman"/>
          <w:lang w:val="en-US"/>
        </w:rPr>
        <w:t xml:space="preserve">% and a sensitivity of </w:t>
      </w:r>
      <w:r w:rsidR="008B6214">
        <w:rPr>
          <w:rFonts w:ascii="Times New Roman" w:hAnsi="Times New Roman" w:cs="Times New Roman"/>
          <w:lang w:val="en-US"/>
        </w:rPr>
        <w:t>71.7</w:t>
      </w:r>
      <w:r w:rsidR="00164EEB">
        <w:rPr>
          <w:rFonts w:ascii="Times New Roman" w:hAnsi="Times New Roman" w:cs="Times New Roman"/>
          <w:lang w:val="en-US"/>
        </w:rPr>
        <w:t>%. In the MCI</w:t>
      </w:r>
      <w:r w:rsidR="00164EEB">
        <w:rPr>
          <w:rFonts w:ascii="Times New Roman" w:hAnsi="Times New Roman" w:cs="Times New Roman"/>
          <w:vertAlign w:val="subscript"/>
          <w:lang w:val="en-US"/>
        </w:rPr>
        <w:t xml:space="preserve">DELCODE </w:t>
      </w:r>
      <w:r w:rsidR="00164EEB">
        <w:rPr>
          <w:rFonts w:ascii="Times New Roman" w:hAnsi="Times New Roman" w:cs="Times New Roman"/>
          <w:lang w:val="en-US"/>
        </w:rPr>
        <w:t xml:space="preserve">sample </w:t>
      </w:r>
      <w:r w:rsidR="00164EEB" w:rsidRPr="00164EEB">
        <w:rPr>
          <w:rFonts w:ascii="Times New Roman" w:hAnsi="Times New Roman" w:cs="Times New Roman"/>
          <w:lang w:val="en-US"/>
        </w:rPr>
        <w:t>(</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stables</w:t>
      </w:r>
      <w:proofErr w:type="spellEnd"/>
      <w:r w:rsidR="00164EEB" w:rsidRPr="00164EEB">
        <w:rPr>
          <w:rFonts w:ascii="Times New Roman" w:hAnsi="Times New Roman" w:cs="Times New Roman"/>
          <w:vertAlign w:val="subscript"/>
          <w:lang w:val="en-US"/>
        </w:rPr>
        <w:t xml:space="preserve"> </w:t>
      </w:r>
      <w:r w:rsidR="00164EEB" w:rsidRPr="00164EEB">
        <w:rPr>
          <w:rFonts w:ascii="Times New Roman" w:hAnsi="Times New Roman" w:cs="Times New Roman"/>
          <w:lang w:val="en-US"/>
        </w:rPr>
        <w:t xml:space="preserve">= 41, </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decliners</w:t>
      </w:r>
      <w:proofErr w:type="spellEnd"/>
      <w:r w:rsidR="00164EEB" w:rsidRPr="00164EEB">
        <w:rPr>
          <w:rFonts w:ascii="Times New Roman" w:hAnsi="Times New Roman" w:cs="Times New Roman"/>
          <w:lang w:val="en-US"/>
        </w:rPr>
        <w:t xml:space="preserve"> = 28)</w:t>
      </w:r>
      <w:r w:rsidR="00164EEB">
        <w:rPr>
          <w:rFonts w:ascii="Times New Roman" w:hAnsi="Times New Roman" w:cs="Times New Roman"/>
          <w:lang w:val="en-US"/>
        </w:rPr>
        <w:t xml:space="preserve">, the cut-off had a </w:t>
      </w:r>
      <w:r w:rsidR="002B768C">
        <w:rPr>
          <w:rFonts w:ascii="Times New Roman" w:hAnsi="Times New Roman" w:cs="Times New Roman"/>
          <w:lang w:val="en-US"/>
        </w:rPr>
        <w:t xml:space="preserve">comparable </w:t>
      </w:r>
      <w:r w:rsidR="00164EEB">
        <w:rPr>
          <w:rFonts w:ascii="Times New Roman" w:hAnsi="Times New Roman" w:cs="Times New Roman"/>
          <w:lang w:val="en-US"/>
        </w:rPr>
        <w:t xml:space="preserve">specificity of 67.9% and a sensitivity of 73.2%. </w:t>
      </w:r>
    </w:p>
    <w:p w14:paraId="585E184E" w14:textId="178C48ED" w:rsidR="00D252D9" w:rsidRPr="00D252D9" w:rsidRDefault="00FB33F8" w:rsidP="00D252D9">
      <w:pPr>
        <w:pStyle w:val="KeinLeerraum"/>
        <w:spacing w:line="480" w:lineRule="auto"/>
        <w:jc w:val="both"/>
        <w:rPr>
          <w:rFonts w:ascii="Times New Roman" w:hAnsi="Times New Roman" w:cs="Times New Roman"/>
          <w:lang w:val="en-US"/>
        </w:rPr>
      </w:pPr>
      <w:r>
        <w:rPr>
          <w:rStyle w:val="Kommentarzeichen"/>
        </w:rPr>
        <w:commentReference w:id="25"/>
      </w:r>
      <w:r w:rsidR="00D36A84">
        <w:rPr>
          <w:rFonts w:ascii="Times New Roman" w:hAnsi="Times New Roman" w:cs="Times New Roman"/>
          <w:lang w:val="en-US"/>
        </w:rPr>
        <w:t>Three hundred sixty nine</w:t>
      </w:r>
      <w:r w:rsidR="00B25242" w:rsidRPr="000F7936">
        <w:rPr>
          <w:rFonts w:ascii="Times New Roman" w:hAnsi="Times New Roman" w:cs="Times New Roman"/>
          <w:lang w:val="en-US"/>
        </w:rPr>
        <w:t xml:space="preserve"> MCI patients had full information on all considered variables, thus constituting the decliner group of the </w:t>
      </w:r>
      <w:r w:rsidR="002B31D1" w:rsidRPr="000F7936">
        <w:rPr>
          <w:rFonts w:ascii="Times New Roman" w:hAnsi="Times New Roman" w:cs="Times New Roman"/>
          <w:lang w:val="en-US"/>
        </w:rPr>
        <w:t>complete</w:t>
      </w:r>
      <w:r w:rsidR="00B25242" w:rsidRPr="000F7936">
        <w:rPr>
          <w:rFonts w:ascii="Times New Roman" w:hAnsi="Times New Roman" w:cs="Times New Roman"/>
          <w:lang w:val="en-US"/>
        </w:rPr>
        <w:t xml:space="preserve"> samples. </w:t>
      </w:r>
      <w:r w:rsidR="002B31D1" w:rsidRPr="000F7936">
        <w:rPr>
          <w:rFonts w:ascii="Times New Roman" w:hAnsi="Times New Roman" w:cs="Times New Roman"/>
          <w:lang w:val="en-US"/>
        </w:rPr>
        <w:t xml:space="preserve">Results from the complete samples were largely </w:t>
      </w:r>
      <w:r w:rsidR="00D252D9" w:rsidRPr="000F7936">
        <w:rPr>
          <w:rFonts w:ascii="Times New Roman" w:hAnsi="Times New Roman" w:cs="Times New Roman"/>
          <w:lang w:val="en-US"/>
        </w:rPr>
        <w:t xml:space="preserve">consistent with results obtained from the whole samples and can be found in the </w:t>
      </w:r>
      <w:r w:rsidR="00D252D9" w:rsidRPr="00D36A84">
        <w:rPr>
          <w:rFonts w:ascii="Times New Roman" w:hAnsi="Times New Roman" w:cs="Times New Roman"/>
          <w:highlight w:val="magenta"/>
          <w:lang w:val="en-US"/>
        </w:rPr>
        <w:t xml:space="preserve">Supplementary </w:t>
      </w:r>
      <w:r w:rsidR="00D252D9">
        <w:rPr>
          <w:rFonts w:ascii="Times New Roman" w:hAnsi="Times New Roman" w:cs="Times New Roman"/>
          <w:highlight w:val="magenta"/>
          <w:lang w:val="en-US"/>
        </w:rPr>
        <w:t>Materials</w:t>
      </w:r>
      <w:r w:rsidR="00D252D9" w:rsidRPr="000F7936">
        <w:rPr>
          <w:rFonts w:ascii="Times New Roman" w:hAnsi="Times New Roman" w:cs="Times New Roman"/>
          <w:lang w:val="en-US"/>
        </w:rPr>
        <w:t xml:space="preserve">. Finally, </w:t>
      </w:r>
      <w:r w:rsidR="00D252D9">
        <w:rPr>
          <w:rFonts w:ascii="Times New Roman" w:hAnsi="Times New Roman" w:cs="Times New Roman"/>
          <w:lang w:val="en-US"/>
        </w:rPr>
        <w:t>given</w:t>
      </w:r>
      <w:r w:rsidR="00D252D9" w:rsidRPr="000F7936">
        <w:rPr>
          <w:rFonts w:ascii="Times New Roman" w:hAnsi="Times New Roman" w:cs="Times New Roman"/>
          <w:lang w:val="en-US"/>
        </w:rPr>
        <w:t xml:space="preserve"> the correlatio</w:t>
      </w:r>
      <w:r w:rsidR="00D252D9">
        <w:rPr>
          <w:rFonts w:ascii="Times New Roman" w:hAnsi="Times New Roman" w:cs="Times New Roman"/>
          <w:lang w:val="en-US"/>
        </w:rPr>
        <w:t>n observed between FDG-PET- and MRI BAG</w:t>
      </w:r>
      <w:r w:rsidR="00D252D9" w:rsidRPr="000F7936">
        <w:rPr>
          <w:rFonts w:ascii="Times New Roman" w:hAnsi="Times New Roman" w:cs="Times New Roman"/>
          <w:lang w:val="en-US"/>
        </w:rPr>
        <w:t xml:space="preserve">, we additionally assessed logistic regression models with unimodal </w:t>
      </w:r>
      <w:r w:rsidR="00D252D9">
        <w:rPr>
          <w:rFonts w:ascii="Times New Roman" w:hAnsi="Times New Roman" w:cs="Times New Roman"/>
          <w:lang w:val="en-US"/>
        </w:rPr>
        <w:t>BAG</w:t>
      </w:r>
      <w:r w:rsidR="00D252D9" w:rsidRPr="000F7936">
        <w:rPr>
          <w:rFonts w:ascii="Times New Roman" w:hAnsi="Times New Roman" w:cs="Times New Roman"/>
          <w:lang w:val="en-US"/>
        </w:rPr>
        <w:fldChar w:fldCharType="begin" w:fldLock="1"/>
      </w:r>
      <w:r w:rsidR="0052074D">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29&lt;/sup&gt;","plainTextFormattedCitation":"29","previouslyFormattedCitation":"&lt;sup&gt;29&lt;/sup&gt;"},"properties":{"noteIndex":0},"schema":"https://github.com/citation-style-language/schema/raw/master/csl-citation.json"}</w:instrText>
      </w:r>
      <w:r w:rsidR="00D252D9" w:rsidRPr="000F7936">
        <w:rPr>
          <w:rFonts w:ascii="Times New Roman" w:hAnsi="Times New Roman" w:cs="Times New Roman"/>
          <w:lang w:val="en-US"/>
        </w:rPr>
        <w:fldChar w:fldCharType="separate"/>
      </w:r>
      <w:r w:rsidR="00D252D9" w:rsidRPr="00AA548F">
        <w:rPr>
          <w:rFonts w:ascii="Times New Roman" w:hAnsi="Times New Roman" w:cs="Times New Roman"/>
          <w:noProof/>
          <w:vertAlign w:val="superscript"/>
          <w:lang w:val="en-US"/>
        </w:rPr>
        <w:t>29</w:t>
      </w:r>
      <w:r w:rsidR="00D252D9" w:rsidRPr="000F7936">
        <w:rPr>
          <w:rFonts w:ascii="Times New Roman" w:hAnsi="Times New Roman" w:cs="Times New Roman"/>
          <w:lang w:val="en-US"/>
        </w:rPr>
        <w:fldChar w:fldCharType="end"/>
      </w:r>
      <w:r w:rsidR="00D252D9" w:rsidRPr="000F7936">
        <w:rPr>
          <w:rFonts w:ascii="Times New Roman" w:hAnsi="Times New Roman" w:cs="Times New Roman"/>
          <w:lang w:val="en-US"/>
        </w:rPr>
        <w:t>.</w:t>
      </w:r>
      <w:r w:rsidR="00D252D9" w:rsidRPr="00D252D9">
        <w:rPr>
          <w:rFonts w:ascii="Times New Roman" w:hAnsi="Times New Roman" w:cs="Times New Roman"/>
          <w:lang w:val="en-US"/>
        </w:rPr>
        <w:t xml:space="preserve"> </w:t>
      </w:r>
      <w:r w:rsidR="00D252D9" w:rsidRPr="000F7936">
        <w:rPr>
          <w:rFonts w:ascii="Times New Roman" w:hAnsi="Times New Roman" w:cs="Times New Roman"/>
          <w:lang w:val="en-US"/>
        </w:rPr>
        <w:t>Considered in separate models, both MRI- and PET-</w:t>
      </w:r>
      <w:r w:rsidR="00D252D9">
        <w:rPr>
          <w:rFonts w:ascii="Times New Roman" w:hAnsi="Times New Roman" w:cs="Times New Roman"/>
          <w:lang w:val="en-US"/>
        </w:rPr>
        <w:t>BAG very significantly predicted Cognitive Outcome</w:t>
      </w:r>
      <w:r w:rsidR="00D252D9" w:rsidRPr="000F7936">
        <w:rPr>
          <w:rFonts w:ascii="Times New Roman" w:hAnsi="Times New Roman" w:cs="Times New Roman"/>
          <w:lang w:val="en-US"/>
        </w:rPr>
        <w:t xml:space="preserve"> </w:t>
      </w:r>
      <w:r w:rsidR="00D252D9">
        <w:rPr>
          <w:rFonts w:ascii="Times New Roman" w:hAnsi="Times New Roman" w:cs="Times New Roman"/>
          <w:lang w:val="en-US"/>
        </w:rPr>
        <w:t>in MCI</w:t>
      </w:r>
      <w:r w:rsidR="00D252D9">
        <w:rPr>
          <w:rFonts w:ascii="Times New Roman" w:hAnsi="Times New Roman" w:cs="Times New Roman"/>
          <w:vertAlign w:val="subscript"/>
          <w:lang w:val="en-US"/>
        </w:rPr>
        <w:t>ADNI</w:t>
      </w:r>
      <w:r w:rsidR="00D252D9">
        <w:rPr>
          <w:rFonts w:ascii="Times New Roman" w:hAnsi="Times New Roman" w:cs="Times New Roman"/>
          <w:lang w:val="en-US"/>
        </w:rPr>
        <w:t>, while only FDG-PET predicted cognitive outcome in CN+SCI</w:t>
      </w:r>
      <w:r w:rsidR="00D252D9">
        <w:rPr>
          <w:rFonts w:ascii="Times New Roman" w:hAnsi="Times New Roman" w:cs="Times New Roman"/>
          <w:vertAlign w:val="subscript"/>
          <w:lang w:val="en-US"/>
        </w:rPr>
        <w:t>ADNI</w:t>
      </w:r>
      <w:r w:rsidR="00D252D9">
        <w:rPr>
          <w:rFonts w:ascii="Times New Roman" w:hAnsi="Times New Roman" w:cs="Times New Roman"/>
          <w:lang w:val="en-US"/>
        </w:rPr>
        <w:t xml:space="preserve"> </w:t>
      </w:r>
      <w:r w:rsidR="00D252D9" w:rsidRPr="000F7936">
        <w:rPr>
          <w:rFonts w:ascii="Times New Roman" w:hAnsi="Times New Roman" w:cs="Times New Roman"/>
          <w:lang w:val="en-US"/>
        </w:rPr>
        <w:t>(</w:t>
      </w:r>
      <w:r w:rsidR="00D252D9" w:rsidRPr="00D36A84">
        <w:rPr>
          <w:rFonts w:ascii="Times New Roman" w:hAnsi="Times New Roman" w:cs="Times New Roman"/>
          <w:highlight w:val="magenta"/>
          <w:lang w:val="en-US"/>
        </w:rPr>
        <w:t>see Supplementary Tables S2</w:t>
      </w:r>
      <w:r w:rsidR="00D252D9" w:rsidRPr="000F7936">
        <w:rPr>
          <w:rFonts w:ascii="Times New Roman" w:hAnsi="Times New Roman" w:cs="Times New Roman"/>
          <w:lang w:val="en-US"/>
        </w:rPr>
        <w:t xml:space="preserve"> and S3 for estimates of logistic regression in whole samples</w:t>
      </w:r>
      <w:r w:rsidR="00D252D9">
        <w:rPr>
          <w:rFonts w:ascii="Times New Roman" w:hAnsi="Times New Roman" w:cs="Times New Roman"/>
          <w:lang w:val="en-US"/>
        </w:rPr>
        <w:t>).</w:t>
      </w:r>
    </w:p>
    <w:p w14:paraId="0DE88FFC" w14:textId="7515F560" w:rsidR="00D36A84" w:rsidRDefault="002B1B6A" w:rsidP="003E5379">
      <w:pPr>
        <w:pStyle w:val="KeinLeerraum"/>
        <w:jc w:val="both"/>
        <w:rPr>
          <w:rFonts w:ascii="Times New Roman" w:hAnsi="Times New Roman" w:cs="Times New Roman"/>
          <w:b/>
          <w:color w:val="000000" w:themeColor="text1"/>
          <w:lang w:val="en-US"/>
        </w:rPr>
      </w:pPr>
      <w:bookmarkStart w:id="26" w:name="_Ref100319200"/>
      <w:r>
        <w:rPr>
          <w:noProof/>
        </w:rPr>
        <w:lastRenderedPageBreak/>
        <w:pict w14:anchorId="48C97EE5">
          <v:shape id="_x0000_s1048" type="#_x0000_t75" style="position:absolute;left:0;text-align:left;margin-left:.05pt;margin-top:.35pt;width:246.7pt;height:375.65pt;z-index:-251650048;mso-position-horizontal-relative:text;mso-position-vertical-relative:text;mso-width-relative:page;mso-height-relative:page" wrapcoords="-66 0 -66 21557 21600 21557 21600 0 -66 0">
            <v:imagedata r:id="rId19" o:title="Figure5_CognitiveOutcome_MCI"/>
            <w10:wrap type="through"/>
          </v:shape>
        </w:pict>
      </w:r>
    </w:p>
    <w:p w14:paraId="1C8D903C" w14:textId="62228A1C" w:rsidR="00D252D9" w:rsidRPr="000F7936" w:rsidRDefault="003E5379" w:rsidP="00D252D9">
      <w:pPr>
        <w:pStyle w:val="KeinLeerraum"/>
        <w:jc w:val="both"/>
        <w:rPr>
          <w:rFonts w:ascii="Times New Roman" w:hAnsi="Times New Roman" w:cs="Times New Roman"/>
          <w:color w:val="000000" w:themeColor="text1"/>
          <w:lang w:val="en-US"/>
        </w:rPr>
      </w:pPr>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5</w:t>
      </w:r>
      <w:r w:rsidRPr="000F7936">
        <w:rPr>
          <w:rFonts w:ascii="Times New Roman" w:hAnsi="Times New Roman" w:cs="Times New Roman"/>
          <w:b/>
          <w:color w:val="000000" w:themeColor="text1"/>
        </w:rPr>
        <w:fldChar w:fldCharType="end"/>
      </w:r>
      <w:bookmarkEnd w:id="26"/>
      <w:r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w:t>
      </w:r>
      <w:r w:rsidRPr="000F7936">
        <w:rPr>
          <w:rFonts w:ascii="Times New Roman" w:hAnsi="Times New Roman" w:cs="Times New Roman"/>
          <w:color w:val="000000" w:themeColor="text1"/>
          <w:lang w:val="en-US"/>
        </w:rPr>
        <w:t xml:space="preserve"> </w:t>
      </w:r>
      <w:r w:rsidR="00D252D9">
        <w:rPr>
          <w:rFonts w:ascii="Times New Roman" w:hAnsi="Times New Roman" w:cs="Times New Roman"/>
          <w:color w:val="000000" w:themeColor="text1"/>
          <w:lang w:val="en-US"/>
        </w:rPr>
        <w:t xml:space="preserve">Probability </w:t>
      </w:r>
      <w:proofErr w:type="gramStart"/>
      <w:r w:rsidR="00D252D9">
        <w:rPr>
          <w:rFonts w:ascii="Times New Roman" w:hAnsi="Times New Roman" w:cs="Times New Roman"/>
          <w:color w:val="000000" w:themeColor="text1"/>
          <w:lang w:val="en-US"/>
        </w:rPr>
        <w:t>was estimated</w:t>
      </w:r>
      <w:proofErr w:type="gramEnd"/>
      <w:r w:rsidR="00D252D9">
        <w:rPr>
          <w:rFonts w:ascii="Times New Roman" w:hAnsi="Times New Roman" w:cs="Times New Roman"/>
          <w:color w:val="000000" w:themeColor="text1"/>
          <w:lang w:val="en-US"/>
        </w:rPr>
        <w:t xml:space="preserve"> by fitting a logistic regression model on cognitive outcome by FDG-PET BAG, MRI BAG, amyloid status, apoe-e4 carriership</w:t>
      </w:r>
      <w:r w:rsidR="00D252D9">
        <w:rPr>
          <w:rFonts w:ascii="Times New Roman" w:hAnsi="Times New Roman" w:cs="Times New Roman"/>
          <w:color w:val="000000" w:themeColor="text1"/>
          <w:lang w:val="en-US"/>
        </w:rPr>
        <w:t xml:space="preserve"> and years of education. The blue</w:t>
      </w:r>
      <w:r w:rsidR="00D252D9">
        <w:rPr>
          <w:rFonts w:ascii="Times New Roman" w:hAnsi="Times New Roman" w:cs="Times New Roman"/>
          <w:color w:val="000000" w:themeColor="text1"/>
          <w:lang w:val="en-US"/>
        </w:rPr>
        <w:t xml:space="preserve"> line shows the logistic regression on cognitive outcome by </w:t>
      </w:r>
      <w:r w:rsidR="00D252D9">
        <w:rPr>
          <w:rFonts w:ascii="Times New Roman" w:hAnsi="Times New Roman" w:cs="Times New Roman"/>
          <w:color w:val="000000" w:themeColor="text1"/>
          <w:lang w:val="en-US"/>
        </w:rPr>
        <w:t>MRI</w:t>
      </w:r>
      <w:r w:rsidR="00D252D9">
        <w:rPr>
          <w:rFonts w:ascii="Times New Roman" w:hAnsi="Times New Roman" w:cs="Times New Roman"/>
          <w:color w:val="000000" w:themeColor="text1"/>
          <w:lang w:val="en-US"/>
        </w:rPr>
        <w:t xml:space="preserve"> BAG, with the shaded area repr</w:t>
      </w:r>
      <w:r w:rsidR="00D252D9">
        <w:rPr>
          <w:rFonts w:ascii="Times New Roman" w:hAnsi="Times New Roman" w:cs="Times New Roman"/>
          <w:color w:val="000000" w:themeColor="text1"/>
          <w:lang w:val="en-US"/>
        </w:rPr>
        <w:t xml:space="preserve">esenting standard error. The blue </w:t>
      </w:r>
      <w:r w:rsidR="00D252D9">
        <w:rPr>
          <w:rFonts w:ascii="Times New Roman" w:hAnsi="Times New Roman" w:cs="Times New Roman"/>
          <w:color w:val="000000" w:themeColor="text1"/>
          <w:lang w:val="en-US"/>
        </w:rPr>
        <w:t xml:space="preserve">line intersects 50% at </w:t>
      </w:r>
      <w:r w:rsidR="00D252D9">
        <w:rPr>
          <w:rFonts w:ascii="Times New Roman" w:hAnsi="Times New Roman" w:cs="Times New Roman"/>
          <w:color w:val="000000" w:themeColor="text1"/>
          <w:lang w:val="en-US"/>
        </w:rPr>
        <w:t>2.14</w:t>
      </w:r>
      <w:r w:rsidR="00D252D9">
        <w:rPr>
          <w:rFonts w:ascii="Times New Roman" w:hAnsi="Times New Roman" w:cs="Times New Roman"/>
          <w:color w:val="000000" w:themeColor="text1"/>
          <w:lang w:val="en-US"/>
        </w:rPr>
        <w:t xml:space="preserve"> years BAG on FDG-PET. The density plot above shows FDG-PET BAG distribution of stables (clear) and decliners (striped) in the subsample and the black error points to the cutoff.</w:t>
      </w:r>
    </w:p>
    <w:p w14:paraId="29E35D27" w14:textId="5EEF4742" w:rsidR="003E5379" w:rsidRPr="000F7936" w:rsidRDefault="003E5379" w:rsidP="00D252D9">
      <w:pPr>
        <w:pStyle w:val="KeinLeerraum"/>
        <w:jc w:val="both"/>
        <w:rPr>
          <w:rFonts w:ascii="Times New Roman" w:hAnsi="Times New Roman" w:cs="Times New Roman"/>
          <w:lang w:val="en-US"/>
        </w:rPr>
      </w:pPr>
    </w:p>
    <w:p w14:paraId="14B6E899" w14:textId="58A286B9" w:rsidR="00D252D9" w:rsidRDefault="00D252D9" w:rsidP="00A243BC">
      <w:pPr>
        <w:pStyle w:val="KeinLeerraum"/>
        <w:spacing w:line="480" w:lineRule="auto"/>
        <w:jc w:val="both"/>
        <w:rPr>
          <w:rFonts w:ascii="Times New Roman" w:hAnsi="Times New Roman" w:cs="Times New Roman"/>
          <w:b/>
          <w:lang w:val="en-US"/>
        </w:rPr>
      </w:pPr>
    </w:p>
    <w:p w14:paraId="6E174311" w14:textId="2C65E40E" w:rsidR="00D252D9" w:rsidRDefault="00D252D9" w:rsidP="00A243BC">
      <w:pPr>
        <w:pStyle w:val="KeinLeerraum"/>
        <w:spacing w:line="480" w:lineRule="auto"/>
        <w:jc w:val="both"/>
        <w:rPr>
          <w:rFonts w:ascii="Times New Roman" w:hAnsi="Times New Roman" w:cs="Times New Roman"/>
          <w:b/>
          <w:lang w:val="en-US"/>
        </w:rPr>
      </w:pPr>
    </w:p>
    <w:p w14:paraId="5BEAA894" w14:textId="5DD836D7" w:rsidR="00D252D9" w:rsidRDefault="00D252D9" w:rsidP="00A243BC">
      <w:pPr>
        <w:pStyle w:val="KeinLeerraum"/>
        <w:spacing w:line="480" w:lineRule="auto"/>
        <w:jc w:val="both"/>
        <w:rPr>
          <w:rFonts w:ascii="Times New Roman" w:hAnsi="Times New Roman" w:cs="Times New Roman"/>
          <w:b/>
          <w:lang w:val="en-US"/>
        </w:rPr>
      </w:pPr>
    </w:p>
    <w:p w14:paraId="4ABCCF6A" w14:textId="2C393FAD" w:rsidR="00D252D9" w:rsidRDefault="00D252D9" w:rsidP="00A243BC">
      <w:pPr>
        <w:pStyle w:val="KeinLeerraum"/>
        <w:spacing w:line="480" w:lineRule="auto"/>
        <w:jc w:val="both"/>
        <w:rPr>
          <w:rFonts w:ascii="Times New Roman" w:hAnsi="Times New Roman" w:cs="Times New Roman"/>
          <w:b/>
          <w:lang w:val="en-US"/>
        </w:rPr>
      </w:pPr>
    </w:p>
    <w:p w14:paraId="2B4CA3B2" w14:textId="4C31C330" w:rsidR="00D252D9" w:rsidRDefault="00D252D9" w:rsidP="00A243BC">
      <w:pPr>
        <w:pStyle w:val="KeinLeerraum"/>
        <w:spacing w:line="480" w:lineRule="auto"/>
        <w:jc w:val="both"/>
        <w:rPr>
          <w:rFonts w:ascii="Times New Roman" w:hAnsi="Times New Roman" w:cs="Times New Roman"/>
          <w:b/>
          <w:lang w:val="en-US"/>
        </w:rPr>
      </w:pPr>
    </w:p>
    <w:p w14:paraId="2C19F2B0" w14:textId="28A67718" w:rsidR="00D252D9" w:rsidRDefault="00D252D9" w:rsidP="00A243BC">
      <w:pPr>
        <w:pStyle w:val="KeinLeerraum"/>
        <w:spacing w:line="480" w:lineRule="auto"/>
        <w:jc w:val="both"/>
        <w:rPr>
          <w:rFonts w:ascii="Times New Roman" w:hAnsi="Times New Roman" w:cs="Times New Roman"/>
          <w:b/>
          <w:lang w:val="en-US"/>
        </w:rPr>
      </w:pPr>
    </w:p>
    <w:p w14:paraId="1533ABD6" w14:textId="77777777" w:rsidR="002B1B6A" w:rsidRDefault="002B1B6A" w:rsidP="00A243BC">
      <w:pPr>
        <w:pStyle w:val="KeinLeerraum"/>
        <w:spacing w:line="480" w:lineRule="auto"/>
        <w:jc w:val="both"/>
        <w:rPr>
          <w:rFonts w:ascii="Times New Roman" w:hAnsi="Times New Roman" w:cs="Times New Roman"/>
          <w:b/>
          <w:lang w:val="en-US"/>
        </w:rPr>
      </w:pPr>
    </w:p>
    <w:p w14:paraId="48E68AA7" w14:textId="0807222E" w:rsidR="00B25242" w:rsidRPr="000F7936" w:rsidRDefault="006A6AC5" w:rsidP="00A243BC">
      <w:pPr>
        <w:pStyle w:val="KeinLeerraum"/>
        <w:spacing w:line="480" w:lineRule="auto"/>
        <w:jc w:val="both"/>
        <w:rPr>
          <w:rFonts w:ascii="Times New Roman" w:hAnsi="Times New Roman" w:cs="Times New Roman"/>
          <w:lang w:val="en-US"/>
        </w:rPr>
      </w:pPr>
      <w:proofErr w:type="gramStart"/>
      <w:r>
        <w:rPr>
          <w:rFonts w:ascii="Times New Roman" w:hAnsi="Times New Roman" w:cs="Times New Roman"/>
          <w:b/>
          <w:lang w:val="en-US"/>
        </w:rPr>
        <w:t>4</w:t>
      </w:r>
      <w:proofErr w:type="gramEnd"/>
      <w:r>
        <w:rPr>
          <w:rFonts w:ascii="Times New Roman" w:hAnsi="Times New Roman" w:cs="Times New Roman"/>
          <w:b/>
          <w:lang w:val="en-US"/>
        </w:rPr>
        <w:t xml:space="preserve"> </w:t>
      </w:r>
      <w:r w:rsidR="00B25242" w:rsidRPr="000F7936">
        <w:rPr>
          <w:rFonts w:ascii="Times New Roman" w:hAnsi="Times New Roman" w:cs="Times New Roman"/>
          <w:b/>
          <w:lang w:val="en-US"/>
        </w:rPr>
        <w:t>Discussion</w:t>
      </w:r>
      <w:r w:rsidR="00B25242" w:rsidRPr="000F7936">
        <w:rPr>
          <w:rFonts w:ascii="Times New Roman" w:hAnsi="Times New Roman" w:cs="Times New Roman"/>
          <w:lang w:val="en-US"/>
        </w:rPr>
        <w:tab/>
      </w:r>
    </w:p>
    <w:p w14:paraId="04CE6D9E" w14:textId="1D20F142" w:rsidR="0006047D" w:rsidRDefault="00466F03" w:rsidP="0006047D">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While numerous works exist on the relationship between brain age and neurodegenerative diseases, </w:t>
      </w:r>
      <w:r w:rsidR="002B768C">
        <w:rPr>
          <w:rFonts w:ascii="Times New Roman" w:hAnsi="Times New Roman" w:cs="Times New Roman"/>
          <w:lang w:val="en-US"/>
        </w:rPr>
        <w:t>cut-offs</w:t>
      </w:r>
      <w:r w:rsidR="006D7187">
        <w:rPr>
          <w:rFonts w:ascii="Times New Roman" w:hAnsi="Times New Roman" w:cs="Times New Roman"/>
          <w:lang w:val="en-US"/>
        </w:rPr>
        <w:t xml:space="preserve"> and recommendations</w:t>
      </w:r>
      <w:r w:rsidRPr="000F7936">
        <w:rPr>
          <w:rFonts w:ascii="Times New Roman" w:hAnsi="Times New Roman" w:cs="Times New Roman"/>
          <w:lang w:val="en-US"/>
        </w:rPr>
        <w:t xml:space="preserve"> for </w:t>
      </w:r>
      <w:r w:rsidR="006A6AC5">
        <w:rPr>
          <w:rFonts w:ascii="Times New Roman" w:hAnsi="Times New Roman" w:cs="Times New Roman"/>
          <w:lang w:val="en-US"/>
        </w:rPr>
        <w:t>BAG</w:t>
      </w:r>
      <w:r w:rsidRPr="000F7936">
        <w:rPr>
          <w:rFonts w:ascii="Times New Roman" w:hAnsi="Times New Roman" w:cs="Times New Roman"/>
          <w:lang w:val="en-US"/>
        </w:rPr>
        <w:t xml:space="preserve"> as an individual</w:t>
      </w:r>
      <w:r w:rsidR="00AA2A02">
        <w:rPr>
          <w:rFonts w:ascii="Times New Roman" w:hAnsi="Times New Roman" w:cs="Times New Roman"/>
          <w:lang w:val="en-US"/>
        </w:rPr>
        <w:t>-level</w:t>
      </w:r>
      <w:r w:rsidRPr="000F7936">
        <w:rPr>
          <w:rFonts w:ascii="Times New Roman" w:hAnsi="Times New Roman" w:cs="Times New Roman"/>
          <w:lang w:val="en-US"/>
        </w:rPr>
        <w:t xml:space="preserve"> b</w:t>
      </w:r>
      <w:r w:rsidR="0072125A">
        <w:rPr>
          <w:rFonts w:ascii="Times New Roman" w:hAnsi="Times New Roman" w:cs="Times New Roman"/>
          <w:lang w:val="en-US"/>
        </w:rPr>
        <w:t xml:space="preserve">iomarker of cognitive </w:t>
      </w:r>
      <w:r w:rsidR="0006047D">
        <w:rPr>
          <w:rFonts w:ascii="Times New Roman" w:hAnsi="Times New Roman" w:cs="Times New Roman"/>
          <w:lang w:val="en-US"/>
        </w:rPr>
        <w:t>outcome</w:t>
      </w:r>
      <w:r w:rsidR="0072125A">
        <w:rPr>
          <w:rFonts w:ascii="Times New Roman" w:hAnsi="Times New Roman" w:cs="Times New Roman"/>
          <w:lang w:val="en-US"/>
        </w:rPr>
        <w:t xml:space="preserve"> </w:t>
      </w:r>
      <w:r w:rsidR="006D7187">
        <w:rPr>
          <w:rFonts w:ascii="Times New Roman" w:hAnsi="Times New Roman" w:cs="Times New Roman"/>
          <w:lang w:val="en-US"/>
        </w:rPr>
        <w:t>were only sparsely investigated</w:t>
      </w:r>
      <w:r w:rsidR="0072125A">
        <w:rPr>
          <w:rFonts w:ascii="Times New Roman" w:hAnsi="Times New Roman" w:cs="Times New Roman"/>
          <w:lang w:val="en-US"/>
        </w:rPr>
        <w:t>. However</w:t>
      </w:r>
      <w:r w:rsidRPr="000F7936">
        <w:rPr>
          <w:rFonts w:ascii="Times New Roman" w:hAnsi="Times New Roman" w:cs="Times New Roman"/>
          <w:lang w:val="en-US"/>
        </w:rPr>
        <w:t xml:space="preserve">, </w:t>
      </w:r>
      <w:r w:rsidR="0006047D">
        <w:rPr>
          <w:rFonts w:ascii="Times New Roman" w:hAnsi="Times New Roman" w:cs="Times New Roman"/>
          <w:lang w:val="en-US"/>
        </w:rPr>
        <w:t xml:space="preserve">investigation on how brain age can used as a biomarker, and what it reflects, is critical </w:t>
      </w:r>
      <w:proofErr w:type="gramStart"/>
      <w:r w:rsidR="006D7187">
        <w:rPr>
          <w:rFonts w:ascii="Times New Roman" w:hAnsi="Times New Roman" w:cs="Times New Roman"/>
          <w:lang w:val="en-US"/>
        </w:rPr>
        <w:t xml:space="preserve">to effectively </w:t>
      </w:r>
      <w:r w:rsidR="0006047D">
        <w:rPr>
          <w:rFonts w:ascii="Times New Roman" w:hAnsi="Times New Roman" w:cs="Times New Roman"/>
          <w:lang w:val="en-US"/>
        </w:rPr>
        <w:t>use</w:t>
      </w:r>
      <w:proofErr w:type="gramEnd"/>
      <w:r w:rsidR="0006047D">
        <w:rPr>
          <w:rFonts w:ascii="Times New Roman" w:hAnsi="Times New Roman" w:cs="Times New Roman"/>
          <w:lang w:val="en-US"/>
        </w:rPr>
        <w:t xml:space="preserve"> the extensive body of literature on brain age in</w:t>
      </w:r>
      <w:r w:rsidR="006D7187">
        <w:rPr>
          <w:rFonts w:ascii="Times New Roman" w:hAnsi="Times New Roman" w:cs="Times New Roman"/>
          <w:lang w:val="en-US"/>
        </w:rPr>
        <w:t xml:space="preserve"> clinical practice</w:t>
      </w:r>
      <w:r w:rsidR="003C4E2A" w:rsidRPr="000F7936">
        <w:rPr>
          <w:rFonts w:ascii="Times New Roman" w:hAnsi="Times New Roman" w:cs="Times New Roman"/>
          <w:lang w:val="en-US"/>
        </w:rPr>
        <w:t xml:space="preserve">. </w:t>
      </w:r>
      <w:r w:rsidR="0006047D">
        <w:rPr>
          <w:rFonts w:ascii="Times New Roman" w:hAnsi="Times New Roman" w:cs="Times New Roman"/>
          <w:lang w:val="en-US"/>
        </w:rPr>
        <w:t>Here, we showed</w:t>
      </w:r>
      <w:r w:rsidR="006D7187">
        <w:rPr>
          <w:rFonts w:ascii="Times New Roman" w:hAnsi="Times New Roman" w:cs="Times New Roman"/>
          <w:lang w:val="en-US"/>
        </w:rPr>
        <w:t xml:space="preserve"> that</w:t>
      </w:r>
      <w:r w:rsidR="00AE19B7" w:rsidRPr="000F7936">
        <w:rPr>
          <w:rFonts w:ascii="Times New Roman" w:hAnsi="Times New Roman" w:cs="Times New Roman"/>
          <w:lang w:val="en-US"/>
        </w:rPr>
        <w:t xml:space="preserve"> </w:t>
      </w:r>
      <w:r w:rsidR="006D7187">
        <w:rPr>
          <w:rFonts w:ascii="Times New Roman" w:hAnsi="Times New Roman" w:cs="Times New Roman"/>
          <w:lang w:val="en-US"/>
        </w:rPr>
        <w:t xml:space="preserve">1) </w:t>
      </w:r>
      <w:r w:rsidR="0006047D">
        <w:rPr>
          <w:rFonts w:ascii="Times New Roman" w:hAnsi="Times New Roman" w:cs="Times New Roman"/>
          <w:lang w:val="en-US"/>
        </w:rPr>
        <w:t>MRI and FDG-PET both predict chronological age well</w:t>
      </w:r>
      <w:r w:rsidR="00AE19B7" w:rsidRPr="000F7936">
        <w:rPr>
          <w:rFonts w:ascii="Times New Roman" w:hAnsi="Times New Roman" w:cs="Times New Roman"/>
          <w:lang w:val="en-US"/>
        </w:rPr>
        <w:t xml:space="preserve">, </w:t>
      </w:r>
      <w:r w:rsidR="006D7187">
        <w:rPr>
          <w:rFonts w:ascii="Times New Roman" w:hAnsi="Times New Roman" w:cs="Times New Roman"/>
          <w:lang w:val="en-US"/>
        </w:rPr>
        <w:t>2)</w:t>
      </w:r>
      <w:r w:rsidR="00AE19B7" w:rsidRPr="000F7936">
        <w:rPr>
          <w:rFonts w:ascii="Times New Roman" w:hAnsi="Times New Roman" w:cs="Times New Roman"/>
          <w:lang w:val="en-US"/>
        </w:rPr>
        <w:t xml:space="preserve"> </w:t>
      </w:r>
      <w:r w:rsidR="0006047D">
        <w:rPr>
          <w:rFonts w:ascii="Times New Roman" w:hAnsi="Times New Roman" w:cs="Times New Roman"/>
          <w:lang w:val="en-US"/>
        </w:rPr>
        <w:t>MRI and FDG-PET-derived BAG both depict neuropathological abnormality in CN/SCI and MCI, as well as cognitive dysfunction in MCI, and 3) that BAG derived from FDG-PET enables prognoses of cognitive outcome in CN/SCI, while MRI does the same in MCI</w:t>
      </w:r>
      <w:r w:rsidR="00AE19B7" w:rsidRPr="000F7936">
        <w:rPr>
          <w:rFonts w:ascii="Times New Roman" w:hAnsi="Times New Roman" w:cs="Times New Roman"/>
          <w:lang w:val="en-US"/>
        </w:rPr>
        <w:t>.</w:t>
      </w:r>
      <w:r w:rsidR="00185041">
        <w:rPr>
          <w:rFonts w:ascii="Times New Roman" w:hAnsi="Times New Roman" w:cs="Times New Roman"/>
          <w:lang w:val="en-US"/>
        </w:rPr>
        <w:t xml:space="preserve"> </w:t>
      </w:r>
      <w:r w:rsidR="0059492C">
        <w:rPr>
          <w:rFonts w:ascii="Times New Roman" w:hAnsi="Times New Roman" w:cs="Times New Roman"/>
          <w:lang w:val="en-US"/>
        </w:rPr>
        <w:t>We further offered cut-offs for enhanced risk of cognitive decline within two years.</w:t>
      </w:r>
      <w:r w:rsidR="00397C48">
        <w:rPr>
          <w:rFonts w:ascii="Times New Roman" w:hAnsi="Times New Roman" w:cs="Times New Roman"/>
          <w:lang w:val="en-US"/>
        </w:rPr>
        <w:t xml:space="preserve"> While the potential of both MRI and FDG-PET to estimate brain age has proven previously</w:t>
      </w:r>
      <w:r w:rsidR="00397C48">
        <w:rPr>
          <w:rFonts w:ascii="Times New Roman" w:hAnsi="Times New Roman" w:cs="Times New Roman"/>
          <w:lang w:val="en-US"/>
        </w:rPr>
        <w:fldChar w:fldCharType="begin" w:fldLock="1"/>
      </w:r>
      <w:r w:rsidR="00CB1889">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397C48">
        <w:rPr>
          <w:rFonts w:ascii="Times New Roman" w:hAnsi="Times New Roman" w:cs="Times New Roman"/>
          <w:lang w:val="en-US"/>
        </w:rPr>
        <w:fldChar w:fldCharType="separate"/>
      </w:r>
      <w:r w:rsidR="00397C48" w:rsidRPr="00397C48">
        <w:rPr>
          <w:rFonts w:ascii="Times New Roman" w:hAnsi="Times New Roman" w:cs="Times New Roman"/>
          <w:noProof/>
          <w:vertAlign w:val="superscript"/>
          <w:lang w:val="en-US"/>
        </w:rPr>
        <w:t>4</w:t>
      </w:r>
      <w:r w:rsidR="00397C48">
        <w:rPr>
          <w:rFonts w:ascii="Times New Roman" w:hAnsi="Times New Roman" w:cs="Times New Roman"/>
          <w:lang w:val="en-US"/>
        </w:rPr>
        <w:fldChar w:fldCharType="end"/>
      </w:r>
      <w:r w:rsidR="00397C48">
        <w:rPr>
          <w:rFonts w:ascii="Times New Roman" w:hAnsi="Times New Roman" w:cs="Times New Roman"/>
          <w:lang w:val="en-US"/>
        </w:rPr>
        <w:t xml:space="preserve">, </w:t>
      </w:r>
      <w:r w:rsidR="00B3064A">
        <w:rPr>
          <w:rFonts w:ascii="Times New Roman" w:hAnsi="Times New Roman" w:cs="Times New Roman"/>
          <w:lang w:val="en-US"/>
        </w:rPr>
        <w:t xml:space="preserve">the current study confirms this finding under consideration of the two modalities in absolute independence (i.e., without using information from one modality for pre-processing of the other, e.g. for partial volume correction). </w:t>
      </w:r>
    </w:p>
    <w:p w14:paraId="291D551C" w14:textId="622240A3" w:rsidR="00B4647B"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lastRenderedPageBreak/>
        <w:t xml:space="preserve">Congruent with previous work, our findings </w:t>
      </w:r>
      <w:r w:rsidR="0059492C">
        <w:rPr>
          <w:rFonts w:ascii="Times New Roman" w:hAnsi="Times New Roman" w:cs="Times New Roman"/>
          <w:lang w:val="en-US"/>
        </w:rPr>
        <w:t>suggest</w:t>
      </w:r>
      <w:r w:rsidRPr="000F7936">
        <w:rPr>
          <w:rFonts w:ascii="Times New Roman" w:hAnsi="Times New Roman" w:cs="Times New Roman"/>
          <w:lang w:val="en-US"/>
        </w:rPr>
        <w:t xml:space="preserve"> that FDG-PET shows greater and more consistent changes </w:t>
      </w:r>
      <w:r w:rsidR="0059492C">
        <w:rPr>
          <w:rFonts w:ascii="Times New Roman" w:hAnsi="Times New Roman" w:cs="Times New Roman"/>
          <w:lang w:val="en-US"/>
        </w:rPr>
        <w:t xml:space="preserve">related to </w:t>
      </w:r>
      <w:r w:rsidR="009D136B">
        <w:rPr>
          <w:rFonts w:ascii="Times New Roman" w:hAnsi="Times New Roman" w:cs="Times New Roman"/>
          <w:lang w:val="en-US"/>
        </w:rPr>
        <w:t>early and subtle neurodegeneration-associated changes in the brain</w:t>
      </w:r>
      <w:r w:rsidR="0059492C">
        <w:rPr>
          <w:rFonts w:ascii="Times New Roman" w:hAnsi="Times New Roman" w:cs="Times New Roman"/>
          <w:lang w:val="en-US"/>
        </w:rPr>
        <w:t xml:space="preserve">. </w:t>
      </w:r>
      <w:r w:rsidRPr="000F7936">
        <w:rPr>
          <w:rFonts w:ascii="Times New Roman" w:hAnsi="Times New Roman" w:cs="Times New Roman"/>
          <w:lang w:val="en-US"/>
        </w:rPr>
        <w:t>MRI</w:t>
      </w:r>
      <w:r w:rsidR="0059492C">
        <w:rPr>
          <w:rFonts w:ascii="Times New Roman" w:hAnsi="Times New Roman" w:cs="Times New Roman"/>
          <w:lang w:val="en-US"/>
        </w:rPr>
        <w:t xml:space="preserve">, on the other hand, excelled </w:t>
      </w:r>
      <w:r w:rsidRPr="000F7936">
        <w:rPr>
          <w:rFonts w:ascii="Times New Roman" w:hAnsi="Times New Roman" w:cs="Times New Roman"/>
          <w:lang w:val="en-US"/>
        </w:rPr>
        <w:t xml:space="preserve"> is superior in delineating AD-related changes with an AD diagnosis</w:t>
      </w:r>
      <w:r>
        <w:rPr>
          <w:rFonts w:ascii="Times New Roman" w:hAnsi="Times New Roman" w:cs="Times New Roman"/>
          <w:lang w:val="en-US"/>
        </w:rPr>
        <w:t xml:space="preserve"> </w:t>
      </w:r>
      <w:commentRangeStart w:id="27"/>
      <w:r>
        <w:rPr>
          <w:rFonts w:ascii="Times New Roman" w:hAnsi="Times New Roman" w:cs="Times New Roman"/>
          <w:lang w:val="en-US"/>
        </w:rPr>
        <w:t>(e.g. onset of tau-related neurodegeneration</w:t>
      </w:r>
      <w:commentRangeEnd w:id="27"/>
      <w:r w:rsidR="00440979">
        <w:rPr>
          <w:rStyle w:val="Kommentarzeichen"/>
        </w:rPr>
        <w:commentReference w:id="27"/>
      </w:r>
      <w:r>
        <w:rPr>
          <w:rFonts w:ascii="Times New Roman" w:hAnsi="Times New Roman" w:cs="Times New Roman"/>
          <w:lang w:val="en-US"/>
        </w:rPr>
        <w:t>)</w:t>
      </w:r>
      <w:r w:rsidRPr="000F7936">
        <w:rPr>
          <w:rFonts w:ascii="Times New Roman" w:hAnsi="Times New Roman" w:cs="Times New Roman"/>
          <w:lang w:val="en-US"/>
        </w:rPr>
        <w:fldChar w:fldCharType="begin" w:fldLock="1"/>
      </w:r>
      <w:r w:rsidR="00136E0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Pr="000F7936">
        <w:rPr>
          <w:rFonts w:ascii="Times New Roman" w:hAnsi="Times New Roman" w:cs="Times New Roman"/>
          <w:lang w:val="en-US"/>
        </w:rPr>
        <w:fldChar w:fldCharType="separate"/>
      </w:r>
      <w:r w:rsidR="00D63D09" w:rsidRPr="00D63D09">
        <w:rPr>
          <w:rFonts w:ascii="Times New Roman" w:hAnsi="Times New Roman" w:cs="Times New Roman"/>
          <w:noProof/>
          <w:vertAlign w:val="superscript"/>
          <w:lang w:val="en-US"/>
        </w:rPr>
        <w:t>8</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w:t>
      </w:r>
      <w:r w:rsidR="00746AD4">
        <w:rPr>
          <w:rFonts w:ascii="Times New Roman" w:hAnsi="Times New Roman" w:cs="Times New Roman"/>
          <w:lang w:val="en-US"/>
        </w:rPr>
        <w:t>are likely</w:t>
      </w:r>
      <w:r>
        <w:rPr>
          <w:rFonts w:ascii="Times New Roman" w:hAnsi="Times New Roman" w:cs="Times New Roman"/>
          <w:lang w:val="en-US"/>
        </w:rPr>
        <w:t xml:space="preserve"> most relevant to individuals experiencing SCI</w:t>
      </w:r>
      <w:r w:rsidR="0052074D">
        <w:rPr>
          <w:rFonts w:ascii="Times New Roman" w:hAnsi="Times New Roman" w:cs="Times New Roman"/>
          <w:lang w:val="en-US"/>
        </w:rPr>
        <w:t>, who are assumed to r</w:t>
      </w:r>
      <w:r w:rsidRPr="000F7936">
        <w:rPr>
          <w:rFonts w:ascii="Times New Roman" w:hAnsi="Times New Roman" w:cs="Times New Roman"/>
          <w:lang w:val="en-US"/>
        </w:rPr>
        <w:t>ecognize cognitive deficits before they become objectively measurable</w:t>
      </w:r>
      <w:r w:rsidR="0052074D">
        <w:rPr>
          <w:rFonts w:ascii="Times New Roman" w:hAnsi="Times New Roman" w:cs="Times New Roman"/>
          <w:lang w:val="en-US"/>
        </w:rPr>
        <w:fldChar w:fldCharType="begin" w:fldLock="1"/>
      </w:r>
      <w:r w:rsidR="00B4647B">
        <w:rPr>
          <w:rFonts w:ascii="Times New Roman" w:hAnsi="Times New Roman" w:cs="Times New Roman"/>
          <w:lang w:val="en-US"/>
        </w:rPr>
        <w:instrText>ADDIN CSL_CITATION {"citationItems":[{"id":"ITEM-1","itemData":{"DOI":"10.1016/j.jalz.2014.01.001","ISSN":"15525279","abstract":"There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Dementia","id":"ITEM-1","issue":"6","issued":{"date-parts":[["2014"]]},"title":"A conceptual framework for research on subjective cognitive decline in preclinical Alzheimer's disease","type":"article-journal","volume":"10"},"uris":["http://www.mendeley.com/documents/?uuid=875dfec4-8f18-376f-9226-8ee93f95df27"]}],"mendeley":{"formattedCitation":"&lt;sup&gt;30&lt;/sup&gt;","plainTextFormattedCitation":"30","previouslyFormattedCitation":"&lt;sup&gt;30&lt;/sup&gt;"},"properties":{"noteIndex":0},"schema":"https://github.com/citation-style-language/schema/raw/master/csl-citation.json"}</w:instrText>
      </w:r>
      <w:r w:rsidR="0052074D">
        <w:rPr>
          <w:rFonts w:ascii="Times New Roman" w:hAnsi="Times New Roman" w:cs="Times New Roman"/>
          <w:lang w:val="en-US"/>
        </w:rPr>
        <w:fldChar w:fldCharType="separate"/>
      </w:r>
      <w:r w:rsidR="0052074D" w:rsidRPr="0052074D">
        <w:rPr>
          <w:rFonts w:ascii="Times New Roman" w:hAnsi="Times New Roman" w:cs="Times New Roman"/>
          <w:noProof/>
          <w:vertAlign w:val="superscript"/>
          <w:lang w:val="en-US"/>
        </w:rPr>
        <w:t>30</w:t>
      </w:r>
      <w:r w:rsidR="0052074D">
        <w:rPr>
          <w:rFonts w:ascii="Times New Roman" w:hAnsi="Times New Roman" w:cs="Times New Roman"/>
          <w:lang w:val="en-US"/>
        </w:rPr>
        <w:fldChar w:fldCharType="end"/>
      </w:r>
      <w:r w:rsidR="0052074D">
        <w:rPr>
          <w:rFonts w:ascii="Times New Roman" w:hAnsi="Times New Roman" w:cs="Times New Roman"/>
          <w:lang w:val="en-US"/>
        </w:rPr>
        <w:t xml:space="preserve">, </w:t>
      </w:r>
      <w:r w:rsidRPr="000F7936">
        <w:rPr>
          <w:rFonts w:ascii="Times New Roman" w:hAnsi="Times New Roman" w:cs="Times New Roman"/>
          <w:lang w:val="en-US"/>
        </w:rPr>
        <w:t xml:space="preserve">more likely to develop MCI </w:t>
      </w:r>
      <w:r w:rsidR="00D252D9">
        <w:rPr>
          <w:rFonts w:ascii="Times New Roman" w:hAnsi="Times New Roman" w:cs="Times New Roman"/>
          <w:lang w:val="en-US"/>
        </w:rPr>
        <w:t>or AD compared to CN</w:t>
      </w:r>
      <w:r w:rsidRPr="000F7936">
        <w:rPr>
          <w:rFonts w:ascii="Times New Roman" w:hAnsi="Times New Roman" w:cs="Times New Roman"/>
          <w:lang w:val="en-US"/>
        </w:rPr>
        <w:fldChar w:fldCharType="begin" w:fldLock="1"/>
      </w:r>
      <w:r w:rsidR="00B4647B">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31&lt;/sup&gt;","plainTextFormattedCitation":"31","previouslyFormattedCitation":"&lt;sup&gt;31&lt;/sup&gt;"},"properties":{"noteIndex":0},"schema":"https://github.com/citation-style-language/schema/raw/master/csl-citation.json"}</w:instrText>
      </w:r>
      <w:r w:rsidRPr="000F7936">
        <w:rPr>
          <w:rFonts w:ascii="Times New Roman" w:hAnsi="Times New Roman" w:cs="Times New Roman"/>
          <w:lang w:val="en-US"/>
        </w:rPr>
        <w:fldChar w:fldCharType="separate"/>
      </w:r>
      <w:r w:rsidR="0052074D" w:rsidRPr="0052074D">
        <w:rPr>
          <w:rFonts w:ascii="Times New Roman" w:hAnsi="Times New Roman" w:cs="Times New Roman"/>
          <w:noProof/>
          <w:vertAlign w:val="superscript"/>
          <w:lang w:val="en-US"/>
        </w:rPr>
        <w:t>31</w:t>
      </w:r>
      <w:r w:rsidRPr="000F7936">
        <w:rPr>
          <w:rFonts w:ascii="Times New Roman" w:hAnsi="Times New Roman" w:cs="Times New Roman"/>
          <w:lang w:val="en-US"/>
        </w:rPr>
        <w:fldChar w:fldCharType="end"/>
      </w:r>
      <w:r w:rsidR="0052074D">
        <w:rPr>
          <w:rFonts w:ascii="Times New Roman" w:hAnsi="Times New Roman" w:cs="Times New Roman"/>
          <w:lang w:val="en-US"/>
        </w:rPr>
        <w:t>, and who are the individuals who a clinical context would be seen by a physician</w:t>
      </w:r>
      <w:r w:rsidRPr="000F7936">
        <w:rPr>
          <w:rFonts w:ascii="Times New Roman" w:hAnsi="Times New Roman" w:cs="Times New Roman"/>
          <w:lang w:val="en-US"/>
        </w:rPr>
        <w:t xml:space="preserve">. </w:t>
      </w:r>
      <w:r w:rsidR="00B4647B">
        <w:rPr>
          <w:rFonts w:ascii="Times New Roman" w:hAnsi="Times New Roman" w:cs="Times New Roman"/>
          <w:lang w:val="en-US"/>
        </w:rPr>
        <w:t xml:space="preserve">Prediction of cognitive outcome in this cohort based on FDG-PET BAG was moderately to highly specific, while sensitivity was low. </w:t>
      </w:r>
      <w:r w:rsidR="00397C48">
        <w:rPr>
          <w:rFonts w:ascii="Times New Roman" w:hAnsi="Times New Roman" w:cs="Times New Roman"/>
          <w:lang w:val="en-US"/>
        </w:rPr>
        <w:t>Consistently, Lee and colleagues showed that FDG-PET BAG is significantly increased in CN converting to MCI or AD at baseline</w:t>
      </w:r>
      <w:r w:rsidR="00397C48">
        <w:rPr>
          <w:rFonts w:ascii="Times New Roman" w:hAnsi="Times New Roman" w:cs="Times New Roman"/>
          <w:lang w:val="en-US"/>
        </w:rPr>
        <w:fldChar w:fldCharType="begin" w:fldLock="1"/>
      </w:r>
      <w:r w:rsidR="00397C48">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4&lt;/sup&gt;","plainTextFormattedCitation":"4","previouslyFormattedCitation":"&lt;sup&gt;4&lt;/sup&gt;"},"properties":{"noteIndex":0},"schema":"https://github.com/citation-style-language/schema/raw/master/csl-citation.json"}</w:instrText>
      </w:r>
      <w:r w:rsidR="00397C48">
        <w:rPr>
          <w:rFonts w:ascii="Times New Roman" w:hAnsi="Times New Roman" w:cs="Times New Roman"/>
          <w:lang w:val="en-US"/>
        </w:rPr>
        <w:fldChar w:fldCharType="separate"/>
      </w:r>
      <w:r w:rsidR="00397C48" w:rsidRPr="00397C48">
        <w:rPr>
          <w:rFonts w:ascii="Times New Roman" w:hAnsi="Times New Roman" w:cs="Times New Roman"/>
          <w:noProof/>
          <w:vertAlign w:val="superscript"/>
          <w:lang w:val="en-US"/>
        </w:rPr>
        <w:t>4</w:t>
      </w:r>
      <w:r w:rsidR="00397C48">
        <w:rPr>
          <w:rFonts w:ascii="Times New Roman" w:hAnsi="Times New Roman" w:cs="Times New Roman"/>
          <w:lang w:val="en-US"/>
        </w:rPr>
        <w:fldChar w:fldCharType="end"/>
      </w:r>
      <w:r w:rsidR="00397C48">
        <w:rPr>
          <w:rFonts w:ascii="Times New Roman" w:hAnsi="Times New Roman" w:cs="Times New Roman"/>
          <w:lang w:val="en-US"/>
        </w:rPr>
        <w:t xml:space="preserve">. </w:t>
      </w:r>
      <w:r w:rsidR="00B4647B">
        <w:rPr>
          <w:rFonts w:ascii="Times New Roman" w:hAnsi="Times New Roman" w:cs="Times New Roman"/>
          <w:lang w:val="en-US"/>
        </w:rPr>
        <w:t>T</w:t>
      </w:r>
      <w:r w:rsidR="00397C48">
        <w:rPr>
          <w:rFonts w:ascii="Times New Roman" w:hAnsi="Times New Roman" w:cs="Times New Roman"/>
          <w:lang w:val="en-US"/>
        </w:rPr>
        <w:t xml:space="preserve">ogether, these findings deliver strong evidence </w:t>
      </w:r>
      <w:r w:rsidR="00B4647B">
        <w:rPr>
          <w:rFonts w:ascii="Times New Roman" w:hAnsi="Times New Roman" w:cs="Times New Roman"/>
          <w:lang w:val="en-US"/>
        </w:rPr>
        <w:t xml:space="preserve">that FDG-PET BAG could aid in the identification of at-risk individuals (i.e., those who have a BAG above our proposed cutoff), while further information must be gathered for individuals with SCI with a BAG below the cutoff. </w:t>
      </w:r>
      <w:r w:rsidR="003D2F18">
        <w:rPr>
          <w:rFonts w:ascii="Times New Roman" w:hAnsi="Times New Roman" w:cs="Times New Roman"/>
          <w:lang w:val="en-US"/>
        </w:rPr>
        <w:t>The establishment of a gatekeeping system for cognitive prognoses in SCI in clinical practice, similar to our recent research in MCI</w:t>
      </w:r>
      <w:r w:rsidR="003D2F18">
        <w:rPr>
          <w:rFonts w:ascii="Times New Roman" w:hAnsi="Times New Roman" w:cs="Times New Roman"/>
          <w:lang w:val="en-US"/>
        </w:rPr>
        <w:fldChar w:fldCharType="begin" w:fldLock="1"/>
      </w:r>
      <w:r w:rsidR="00622996">
        <w:rPr>
          <w:rFonts w:ascii="Times New Roman" w:hAnsi="Times New Roman" w:cs="Times New Roman"/>
          <w:lang w:val="en-US"/>
        </w:rPr>
        <w:instrText>ADDIN CSL_CITATION {"citationItems":[{"id":"ITEM-1","itemData":{"author":[{"dropping-particle":"","family":"Doering","given":"E.","non-dropping-particle":"","parse-names":false,"suffix":""},{"dropping-particle":"","family":"Hoenig","given":"M.","non-dropping-particle":"","parse-names":false,"suffix":""},{"dropping-particle":"","family":"Bischof","given":"GN.","non-dropping-particle":"","parse-names":false,"suffix":""},{"dropping-particle":"","family":"Ellingsen","given":"L.M.","non-dropping-particle":"","parse-names":false,"suffix":""},{"dropping-particle":"van","family":"Eimeren","given":"T.","non-dropping-particle":"","parse-names":false,"suffix":""},{"dropping-particle":"","family":"Drzezga","given":"A.","non-dropping-particle":"","parse-names":false,"suffix":""}],"container-title":"European Journal of Nuclear Medicine and Molecular Imaging","id":"ITEM-1","issue":"under review","issued":{"date-parts":[["0"]]},"title":"Introducing a Gatekeeping Methodology for Amyloid Status Assessment in Mild Cognitive Impairmenttle","type":"article-journal"},"uris":["http://www.mendeley.com/documents/?uuid=4ec252f2-6d9f-47d8-9e6e-d1ddc65454db"]}],"mendeley":{"formattedCitation":"&lt;sup&gt;32&lt;/sup&gt;","plainTextFormattedCitation":"32","previouslyFormattedCitation":"&lt;sup&gt;32&lt;/sup&gt;"},"properties":{"noteIndex":0},"schema":"https://github.com/citation-style-language/schema/raw/master/csl-citation.json"}</w:instrText>
      </w:r>
      <w:r w:rsidR="003D2F18">
        <w:rPr>
          <w:rFonts w:ascii="Times New Roman" w:hAnsi="Times New Roman" w:cs="Times New Roman"/>
          <w:lang w:val="en-US"/>
        </w:rPr>
        <w:fldChar w:fldCharType="separate"/>
      </w:r>
      <w:r w:rsidR="003D2F18" w:rsidRPr="003D2F18">
        <w:rPr>
          <w:rFonts w:ascii="Times New Roman" w:hAnsi="Times New Roman" w:cs="Times New Roman"/>
          <w:noProof/>
          <w:vertAlign w:val="superscript"/>
          <w:lang w:val="en-US"/>
        </w:rPr>
        <w:t>32</w:t>
      </w:r>
      <w:r w:rsidR="003D2F18">
        <w:rPr>
          <w:rFonts w:ascii="Times New Roman" w:hAnsi="Times New Roman" w:cs="Times New Roman"/>
          <w:lang w:val="en-US"/>
        </w:rPr>
        <w:fldChar w:fldCharType="end"/>
      </w:r>
      <w:r w:rsidR="003D2F18">
        <w:rPr>
          <w:rFonts w:ascii="Times New Roman" w:hAnsi="Times New Roman" w:cs="Times New Roman"/>
          <w:lang w:val="en-US"/>
        </w:rPr>
        <w:t xml:space="preserve"> offers a promising avenue for future research.</w:t>
      </w:r>
    </w:p>
    <w:p w14:paraId="3DA88797" w14:textId="22AEDAB6" w:rsidR="0013246D" w:rsidRDefault="0013246D" w:rsidP="00042AB6">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The inclusion of </w:t>
      </w:r>
      <w:r w:rsidR="006A6AC5">
        <w:rPr>
          <w:rFonts w:ascii="Times New Roman" w:hAnsi="Times New Roman" w:cs="Times New Roman"/>
          <w:lang w:val="en-US"/>
        </w:rPr>
        <w:t>BAG</w:t>
      </w:r>
      <w:r w:rsidRPr="000F7936">
        <w:rPr>
          <w:rFonts w:ascii="Times New Roman" w:hAnsi="Times New Roman" w:cs="Times New Roman"/>
          <w:lang w:val="en-US"/>
        </w:rPr>
        <w:t xml:space="preserve"> into clinical trials of AD could </w:t>
      </w:r>
      <w:r w:rsidR="00397C48">
        <w:rPr>
          <w:rFonts w:ascii="Times New Roman" w:hAnsi="Times New Roman" w:cs="Times New Roman"/>
          <w:lang w:val="en-US"/>
        </w:rPr>
        <w:t>have several advantages</w:t>
      </w:r>
      <w:r w:rsidRPr="000F7936">
        <w:rPr>
          <w:rFonts w:ascii="Times New Roman" w:hAnsi="Times New Roman" w:cs="Times New Roman"/>
          <w:lang w:val="en-US"/>
        </w:rPr>
        <w:t xml:space="preserve">. </w:t>
      </w:r>
      <w:r w:rsidR="003D2F18">
        <w:rPr>
          <w:rFonts w:ascii="Times New Roman" w:hAnsi="Times New Roman" w:cs="Times New Roman"/>
          <w:lang w:val="en-US"/>
        </w:rPr>
        <w:t xml:space="preserve">Several </w:t>
      </w:r>
      <w:r w:rsidR="003D2F18" w:rsidRPr="000F7936">
        <w:rPr>
          <w:rFonts w:ascii="Times New Roman" w:hAnsi="Times New Roman" w:cs="Times New Roman"/>
          <w:lang w:val="en-US"/>
        </w:rPr>
        <w:t xml:space="preserve">anti-amyloid therapies are currently under assessment or </w:t>
      </w:r>
      <w:proofErr w:type="gramStart"/>
      <w:r w:rsidR="003D2F18" w:rsidRPr="000F7936">
        <w:rPr>
          <w:rFonts w:ascii="Times New Roman" w:hAnsi="Times New Roman" w:cs="Times New Roman"/>
          <w:lang w:val="en-US"/>
        </w:rPr>
        <w:t>have recently been approved</w:t>
      </w:r>
      <w:proofErr w:type="gramEnd"/>
      <w:r w:rsidR="003D2F18" w:rsidRPr="000F7936">
        <w:rPr>
          <w:rFonts w:ascii="Times New Roman" w:hAnsi="Times New Roman" w:cs="Times New Roman"/>
          <w:lang w:val="en-US"/>
        </w:rPr>
        <w:t xml:space="preserve"> for the treatment of MCI and early AD.</w:t>
      </w:r>
      <w:r w:rsidR="003D2F18">
        <w:rPr>
          <w:rFonts w:ascii="Times New Roman" w:hAnsi="Times New Roman" w:cs="Times New Roman"/>
          <w:lang w:val="en-US"/>
        </w:rPr>
        <w:t xml:space="preserve"> </w:t>
      </w:r>
      <w:r w:rsidRPr="000F7936">
        <w:rPr>
          <w:rFonts w:ascii="Times New Roman" w:hAnsi="Times New Roman" w:cs="Times New Roman"/>
          <w:lang w:val="en-US"/>
        </w:rPr>
        <w:t xml:space="preserve">Since cognitive decline is often an outcome factor of these trials, the notion of </w:t>
      </w:r>
      <w:r w:rsidR="006A6AC5">
        <w:rPr>
          <w:rFonts w:ascii="Times New Roman" w:hAnsi="Times New Roman" w:cs="Times New Roman"/>
          <w:lang w:val="en-US"/>
        </w:rPr>
        <w:t>BAG</w:t>
      </w:r>
      <w:r w:rsidRPr="000F7936">
        <w:rPr>
          <w:rFonts w:ascii="Times New Roman" w:hAnsi="Times New Roman" w:cs="Times New Roman"/>
          <w:lang w:val="en-US"/>
        </w:rPr>
        <w:t xml:space="preserve"> could help to identify those individuals who are most at risk of cognitive decline, thereby </w:t>
      </w:r>
      <w:r w:rsidR="003D2F18">
        <w:rPr>
          <w:rFonts w:ascii="Times New Roman" w:hAnsi="Times New Roman" w:cs="Times New Roman"/>
          <w:lang w:val="en-US"/>
        </w:rPr>
        <w:t>aiding in</w:t>
      </w:r>
      <w:r w:rsidRPr="000F7936">
        <w:rPr>
          <w:rFonts w:ascii="Times New Roman" w:hAnsi="Times New Roman" w:cs="Times New Roman"/>
          <w:lang w:val="en-US"/>
        </w:rPr>
        <w:t xml:space="preserve"> reducing the number of participants and thus cost</w:t>
      </w:r>
      <w:r w:rsidR="003D2F18">
        <w:rPr>
          <w:rFonts w:ascii="Times New Roman" w:hAnsi="Times New Roman" w:cs="Times New Roman"/>
          <w:lang w:val="en-US"/>
        </w:rPr>
        <w:t xml:space="preserve"> and time</w:t>
      </w:r>
      <w:r w:rsidRPr="000F7936">
        <w:rPr>
          <w:rFonts w:ascii="Times New Roman" w:hAnsi="Times New Roman" w:cs="Times New Roman"/>
          <w:lang w:val="en-US"/>
        </w:rPr>
        <w:t xml:space="preserve"> </w:t>
      </w:r>
      <w:r w:rsidR="00440979">
        <w:rPr>
          <w:rFonts w:ascii="Times New Roman" w:hAnsi="Times New Roman" w:cs="Times New Roman"/>
          <w:lang w:val="en-US"/>
        </w:rPr>
        <w:t>of treatment trials</w:t>
      </w:r>
      <w:r w:rsidRPr="000F7936">
        <w:rPr>
          <w:rFonts w:ascii="Times New Roman" w:hAnsi="Times New Roman" w:cs="Times New Roman"/>
          <w:lang w:val="en-US"/>
        </w:rPr>
        <w:t xml:space="preserve">. </w:t>
      </w:r>
      <w:r w:rsidR="003D2F18">
        <w:rPr>
          <w:rFonts w:ascii="Times New Roman" w:hAnsi="Times New Roman" w:cs="Times New Roman"/>
          <w:lang w:val="en-US"/>
        </w:rPr>
        <w:t>Moreover</w:t>
      </w:r>
      <w:r w:rsidRPr="000F7936">
        <w:rPr>
          <w:rFonts w:ascii="Times New Roman" w:hAnsi="Times New Roman" w:cs="Times New Roman"/>
          <w:lang w:val="en-US"/>
        </w:rPr>
        <w:t xml:space="preserve">, </w:t>
      </w:r>
      <w:r w:rsidR="006A6AC5">
        <w:rPr>
          <w:rFonts w:ascii="Times New Roman" w:hAnsi="Times New Roman" w:cs="Times New Roman"/>
          <w:lang w:val="en-US"/>
        </w:rPr>
        <w:t>BAG</w:t>
      </w:r>
      <w:r w:rsidRPr="000F7936">
        <w:rPr>
          <w:rFonts w:ascii="Times New Roman" w:hAnsi="Times New Roman" w:cs="Times New Roman"/>
          <w:lang w:val="en-US"/>
        </w:rPr>
        <w:t xml:space="preserve"> is an established summary marker of brain health</w:t>
      </w:r>
      <w:r w:rsidRPr="000F7936">
        <w:rPr>
          <w:rFonts w:ascii="Times New Roman" w:hAnsi="Times New Roman" w:cs="Times New Roman"/>
          <w:lang w:val="en-US"/>
        </w:rPr>
        <w:fldChar w:fldCharType="begin" w:fldLock="1"/>
      </w:r>
      <w:r w:rsidR="00622996">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33&lt;/sup&gt;","plainTextFormattedCitation":"33","previouslyFormattedCitation":"&lt;sup&gt;33&lt;/sup&gt;"},"properties":{"noteIndex":0},"schema":"https://github.com/citation-style-language/schema/raw/master/csl-citation.json"}</w:instrText>
      </w:r>
      <w:r w:rsidRPr="000F7936">
        <w:rPr>
          <w:rFonts w:ascii="Times New Roman" w:hAnsi="Times New Roman" w:cs="Times New Roman"/>
          <w:lang w:val="en-US"/>
        </w:rPr>
        <w:fldChar w:fldCharType="separate"/>
      </w:r>
      <w:r w:rsidR="00622996" w:rsidRPr="00622996">
        <w:rPr>
          <w:rFonts w:ascii="Times New Roman" w:hAnsi="Times New Roman" w:cs="Times New Roman"/>
          <w:noProof/>
          <w:vertAlign w:val="superscript"/>
          <w:lang w:val="en-US"/>
        </w:rPr>
        <w:t>33</w:t>
      </w:r>
      <w:r w:rsidRPr="000F7936">
        <w:rPr>
          <w:rFonts w:ascii="Times New Roman" w:hAnsi="Times New Roman" w:cs="Times New Roman"/>
          <w:lang w:val="en-US"/>
        </w:rPr>
        <w:fldChar w:fldCharType="end"/>
      </w:r>
      <w:r w:rsidR="00622996">
        <w:rPr>
          <w:rFonts w:ascii="Times New Roman" w:hAnsi="Times New Roman" w:cs="Times New Roman"/>
          <w:lang w:val="en-US"/>
        </w:rPr>
        <w:t xml:space="preserve"> and reflects various neurological abnormalities beyond AD</w:t>
      </w:r>
      <w:r w:rsidR="00622996">
        <w:rPr>
          <w:rFonts w:ascii="Times New Roman" w:hAnsi="Times New Roman" w:cs="Times New Roman"/>
          <w:lang w:val="en-US"/>
        </w:rPr>
        <w:fldChar w:fldCharType="begin" w:fldLock="1"/>
      </w:r>
      <w:r w:rsidR="00397C48">
        <w:rPr>
          <w:rFonts w:ascii="Times New Roman" w:hAnsi="Times New Roman" w:cs="Times New Roman"/>
          <w:lang w:val="en-US"/>
        </w:rPr>
        <w:instrText xml:space="preserve">ADDIN CSL_CITATION {"citationItems":[{"id":"ITEM-1","itemData":{"DOI":"10.1093/braincomms/fcab191","abstract":"Machine learning can reliably predict individual age from MRI data, revealing that patients with neurodegenerative disorders show an elevated biological age. A surprising gap in the literature, however, pertains to Parkinson’s disease. Here, we evaluate brain age in two cohorts of Parkinson’s patients and investigated the relationship between individual brain age and clinical characteristics. We assessed 372 patients with idiopathic Parkinson’s disease, newly diagnosed cases from the Parkinson’s Progression Marker Initiative database and a more chronic local sample, as well as age- and sex-matched healthy controls. Following morphometric preprocessing and atlas-based compression, individual brain age was predicted using a multivariate machine learning model trained on an independent, multi-site reference sample. Across cohorts, healthy controls were well predicted with a mean error of 4.4 years. In turn, Parkinson’s patients showed a significant (controlling for age, gender and site) increase in brain age of </w:instrText>
      </w:r>
      <w:r w:rsidR="00397C48">
        <w:rPr>
          <w:rFonts w:ascii="Cambria Math" w:hAnsi="Cambria Math" w:cs="Cambria Math"/>
          <w:lang w:val="en-US"/>
        </w:rPr>
        <w:instrText>∼</w:instrText>
      </w:r>
      <w:r w:rsidR="00397C48">
        <w:rPr>
          <w:rFonts w:ascii="Times New Roman" w:hAnsi="Times New Roman" w:cs="Times New Roman"/>
          <w:lang w:val="en-US"/>
        </w:rPr>
        <w:instrText>3 years. While this effect was already present in the newly diagnosed sample, advanced biological age was significantly related to disease duration as well as worse cognitive and motor impairment. While biological age is increased in patients with Parkinson’s disease, the effect is at the lower end of what is found for other neurological and psychiatric disorders. We argue that this may reflect a heterochronicity between forebrain atrophy and small but behaviourally salient midbrain pathology. Finally, we point to the need to disentangle physiological ageing trajectories, lifestyle effects and core pathological changes.","author":[{"dropping-particle":"","family":"Eickhoff","given":"Claudia R","non-dropping-particle":"","parse-names":false,"suffix":""},{"dropping-particle":"","family":"Hoffstaedter","given":"Felix","non-dropping-particle":"","parse-names":false,"suffix":""},{"dropping-particle":"","family":"Caspers","given":"Julian","non-dropping-particle":"","parse-names":false,"suffix":""},{"dropping-particle":"","family":"Reetz","given":"Kathrin","non-dropping-particle":"","parse-names":false,"suffix":""},{"dropping-particle":"","family":"Mathys","given":"Christian","non-dropping-particle":"","parse-names":false,"suffix":""},{"dropping-particle":"","family":"Dogan","given":"Imis","non-dropping-particle":"","parse-names":false,"suffix":""},{"dropping-particle":"","family":"Amunts","given":"Katrin","non-dropping-particle":"","parse-names":false,"suffix":""},{"dropping-particle":"","family":"Schnitzler","given":"Alfons","non-dropping-particle":"","parse-names":false,"suffix":""},{"dropping-particle":"","family":"Eickhoff","given":"Simon B","non-dropping-particle":"","parse-names":false,"suffix":""}],"container-title":"Brain Communications","id":"ITEM-1","issue":"3","issued":{"date-parts":[["2021"]]},"title":"Advanced brain ageing in Parkinson’s disease is related to disease duration and individual impairment","type":"article-journal","volume":"3"},"uris":["http://www.mendeley.com/documents/?uuid=aeb7566d-ddd3-371f-95e6-be6986dff43d"]},{"id":"ITEM-2","itemData":{"DOI":"10.1186/s12883-021-02331-4","ISSN":"14712377","abstract":"Background: Brain age is a biomarker that predicts chronological age using neuroimaging features. Deviations of this predicted age from chronological age is considered a sign of age-related brain changes, or commonly referred to as brain ageing. The aim of this systematic review is to identify and synthesize the evidence for an association between lifestyle, health factors and diseases in adult populations, with brain ageing. Methods: This systematic review was undertaken in accordance with the PRISMA guidelines. A systematic search of Embase and Medline was conducted to identify relevant articles using search terms relating to the prediction of age from neuroimaging data or brain ageing. The tables of two recent review papers on brain ageing were also examined to identify additional articles. Studies were limited to adult humans (aged 18 years and above), from clinical or general populations. Exposures and study design of all types were also considered eligible. Results: A systematic search identified 52 studies, which examined brain ageing in clinical and community dwelling adults (mean age between 21 to 78 years, ~ 37% were female). Most research came from studies of individuals diagnosed with schizophrenia or Alzheimer’s disease, or healthy populations that were assessed cognitively. From these studies, psychiatric and neurologic diseases were most commonly associated with accelerated brain ageing, though not all studies drew the same conclusions. Evidence for all other exposures is nascent, and relatively inconsistent. Heterogenous methodologies, or methods of outcome ascertainment, were partly accountable. Conclusion: This systematic review summarised the current evidence for an association between genetic, lifestyle, health, or diseases and brain ageing. Overall there is good evidence to suggest schizophrenia and Alzheimer’s disease are associated with accelerated brain ageing. Evidence for all other exposures was mixed or limited. This was mostly due to a lack of independent replication, and inconsistency across studies that were primarily cross sectional in nature. Future research efforts should focus on replicating current findings, using prospective datasets. Trial registration: A copy of the review protocol can be accessed through PROSPERO, registration number CRD42020142817.","author":[{"dropping-particle":"","family":"Wrigglesworth","given":"Jo","non-dropping-particle":"","parse-names":false,"suffix":""},{"dropping-particle":"","family":"Ward","given":"Phillip","non-dropping-particle":"","parse-names":false,"suffix":""},{"dropping-particle":"","family":"Harding","given":"Ian H.","non-dropping-particle":"","parse-names":false,"suffix":""},{"dropping-particle":"","family":"Nilaweera","given":"Dinuli","non-dropping-particle":"","parse-names":false,"suffix":""},{"dropping-particle":"","family":"Wu","given":"Zimu","non-dropping-particle":"","parse-names":false,"suffix":""},{"dropping-particle":"","family":"Woods","given":"Robyn L.","non-dropping-particle":"","parse-names":false,"suffix":""},{"dropping-particle":"","family":"Ryan","given":"Joanne","non-dropping-particle":"","parse-names":false,"suffix":""}],"container-title":"BMC Neurology","id":"ITEM-2","issue":"1","issued":{"date-parts":[["2021"]]},"title":"Factors associated with brain ageing - a systematic review","type":"article-journal","volume":"21"},"uris":["http://www.mendeley.com/documents/?uuid=6420e25c-bc0c-339f-b8a6-bebdce036e63"]}],"mendeley":{"formattedCitation":"&lt;sup&gt;34,35&lt;/sup&gt;","plainTextFormattedCitation":"34,35","previouslyFormattedCitation":"&lt;sup&gt;34,35&lt;/sup&gt;"},"properties":{"noteIndex":0},"schema":"https://github.com/citation-style-language/schema/raw/master/csl-citation.json"}</w:instrText>
      </w:r>
      <w:r w:rsidR="00622996">
        <w:rPr>
          <w:rFonts w:ascii="Times New Roman" w:hAnsi="Times New Roman" w:cs="Times New Roman"/>
          <w:lang w:val="en-US"/>
        </w:rPr>
        <w:fldChar w:fldCharType="separate"/>
      </w:r>
      <w:r w:rsidR="00622996" w:rsidRPr="00622996">
        <w:rPr>
          <w:rFonts w:ascii="Times New Roman" w:hAnsi="Times New Roman" w:cs="Times New Roman"/>
          <w:noProof/>
          <w:vertAlign w:val="superscript"/>
          <w:lang w:val="en-US"/>
        </w:rPr>
        <w:t>34,35</w:t>
      </w:r>
      <w:r w:rsidR="00622996">
        <w:rPr>
          <w:rFonts w:ascii="Times New Roman" w:hAnsi="Times New Roman" w:cs="Times New Roman"/>
          <w:lang w:val="en-US"/>
        </w:rPr>
        <w:fldChar w:fldCharType="end"/>
      </w:r>
      <w:r w:rsidRPr="000F7936">
        <w:rPr>
          <w:rFonts w:ascii="Times New Roman" w:hAnsi="Times New Roman" w:cs="Times New Roman"/>
          <w:lang w:val="en-US"/>
        </w:rPr>
        <w:t xml:space="preserve">. </w:t>
      </w:r>
      <w:r w:rsidR="003D2F18">
        <w:rPr>
          <w:rFonts w:ascii="Times New Roman" w:hAnsi="Times New Roman" w:cs="Times New Roman"/>
          <w:lang w:val="en-US"/>
        </w:rPr>
        <w:t xml:space="preserve">In line with that, beyond its prognostic value, we have shown that BAG is associated with amyloid load, regardless of modality or group, and that in MCI, both MRI and FDG-PET BAG depict impairment of memory and executive function. The </w:t>
      </w:r>
      <w:r w:rsidR="00622996">
        <w:rPr>
          <w:rFonts w:ascii="Times New Roman" w:hAnsi="Times New Roman" w:cs="Times New Roman"/>
          <w:lang w:val="en-US"/>
        </w:rPr>
        <w:t>inclusion</w:t>
      </w:r>
      <w:r w:rsidR="003D2F18">
        <w:rPr>
          <w:rFonts w:ascii="Times New Roman" w:hAnsi="Times New Roman" w:cs="Times New Roman"/>
          <w:lang w:val="en-US"/>
        </w:rPr>
        <w:t xml:space="preserve"> of BAG as a</w:t>
      </w:r>
      <w:r w:rsidR="00622996">
        <w:rPr>
          <w:rFonts w:ascii="Times New Roman" w:hAnsi="Times New Roman" w:cs="Times New Roman"/>
          <w:lang w:val="en-US"/>
        </w:rPr>
        <w:t xml:space="preserve"> summary</w:t>
      </w:r>
      <w:r w:rsidR="003D2F18">
        <w:rPr>
          <w:rFonts w:ascii="Times New Roman" w:hAnsi="Times New Roman" w:cs="Times New Roman"/>
          <w:lang w:val="en-US"/>
        </w:rPr>
        <w:t xml:space="preserve"> measure of overall brain health</w:t>
      </w:r>
      <w:r w:rsidR="00622996">
        <w:rPr>
          <w:rFonts w:ascii="Times New Roman" w:hAnsi="Times New Roman" w:cs="Times New Roman"/>
          <w:lang w:val="en-US"/>
        </w:rPr>
        <w:t xml:space="preserve"> as a secondary outcome variable could provide useful additional information on drug efficacy. </w:t>
      </w:r>
    </w:p>
    <w:p w14:paraId="0F889E74" w14:textId="2D261096" w:rsidR="00042AB6" w:rsidRDefault="00D542A5" w:rsidP="00042AB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The biological plausibility of our models becomes evident from the consideration of feature importance. </w:t>
      </w:r>
      <w:r w:rsidR="00CB1889">
        <w:rPr>
          <w:rFonts w:ascii="Times New Roman" w:hAnsi="Times New Roman" w:cs="Times New Roman"/>
          <w:lang w:val="en-US"/>
        </w:rPr>
        <w:t>We found a spatial disconnect between aging as observed on FDG-PET and MRI, which is in line with previous research</w:t>
      </w:r>
      <w:r w:rsidR="00222FFE">
        <w:rPr>
          <w:rFonts w:ascii="Times New Roman" w:hAnsi="Times New Roman" w:cs="Times New Roman"/>
          <w:lang w:val="en-US"/>
        </w:rPr>
        <w:t xml:space="preserve"> by </w:t>
      </w:r>
      <w:proofErr w:type="spellStart"/>
      <w:r w:rsidR="00222FFE">
        <w:rPr>
          <w:rFonts w:ascii="Times New Roman" w:hAnsi="Times New Roman" w:cs="Times New Roman"/>
          <w:lang w:val="en-US"/>
        </w:rPr>
        <w:t>Dukart</w:t>
      </w:r>
      <w:proofErr w:type="spellEnd"/>
      <w:r w:rsidR="00222FFE">
        <w:rPr>
          <w:rFonts w:ascii="Times New Roman" w:hAnsi="Times New Roman" w:cs="Times New Roman"/>
          <w:lang w:val="en-US"/>
        </w:rPr>
        <w:t xml:space="preserve"> and colleagues</w:t>
      </w:r>
      <w:r w:rsidR="00CB1889">
        <w:rPr>
          <w:rFonts w:ascii="Times New Roman" w:hAnsi="Times New Roman" w:cs="Times New Roman"/>
          <w:lang w:val="en-US"/>
        </w:rPr>
        <w:fldChar w:fldCharType="begin" w:fldLock="1"/>
      </w:r>
      <w:r w:rsidR="00222FFE">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8&lt;/sup&gt;","plainTextFormattedCitation":"8","previouslyFormattedCitation":"&lt;sup&gt;8&lt;/sup&gt;"},"properties":{"noteIndex":0},"schema":"https://github.com/citation-style-language/schema/raw/master/csl-citation.json"}</w:instrText>
      </w:r>
      <w:r w:rsidR="00CB1889">
        <w:rPr>
          <w:rFonts w:ascii="Times New Roman" w:hAnsi="Times New Roman" w:cs="Times New Roman"/>
          <w:lang w:val="en-US"/>
        </w:rPr>
        <w:fldChar w:fldCharType="separate"/>
      </w:r>
      <w:r w:rsidR="00CB1889" w:rsidRPr="00CB1889">
        <w:rPr>
          <w:rFonts w:ascii="Times New Roman" w:hAnsi="Times New Roman" w:cs="Times New Roman"/>
          <w:noProof/>
          <w:vertAlign w:val="superscript"/>
          <w:lang w:val="en-US"/>
        </w:rPr>
        <w:t>8</w:t>
      </w:r>
      <w:r w:rsidR="00CB1889">
        <w:rPr>
          <w:rFonts w:ascii="Times New Roman" w:hAnsi="Times New Roman" w:cs="Times New Roman"/>
          <w:lang w:val="en-US"/>
        </w:rPr>
        <w:fldChar w:fldCharType="end"/>
      </w:r>
      <w:r w:rsidR="00CB1889">
        <w:rPr>
          <w:rFonts w:ascii="Times New Roman" w:hAnsi="Times New Roman" w:cs="Times New Roman"/>
          <w:lang w:val="en-US"/>
        </w:rPr>
        <w:t xml:space="preserve">. Moreover, the regions deemed most important </w:t>
      </w:r>
      <w:r w:rsidR="00222FFE">
        <w:rPr>
          <w:rFonts w:ascii="Times New Roman" w:hAnsi="Times New Roman" w:cs="Times New Roman"/>
          <w:lang w:val="en-US"/>
        </w:rPr>
        <w:lastRenderedPageBreak/>
        <w:t>by our</w:t>
      </w:r>
      <w:r w:rsidR="00CB1889">
        <w:rPr>
          <w:rFonts w:ascii="Times New Roman" w:hAnsi="Times New Roman" w:cs="Times New Roman"/>
          <w:lang w:val="en-US"/>
        </w:rPr>
        <w:t xml:space="preserve"> MRI model ((mostly right-hemispheric)  </w:t>
      </w:r>
      <w:r w:rsidR="00CB1889">
        <w:rPr>
          <w:rFonts w:ascii="Times New Roman" w:hAnsi="Times New Roman" w:cs="Times New Roman"/>
          <w:lang w:val="en-US"/>
        </w:rPr>
        <w:t>parietal, pre-frontal, occipital, and sub-cortical</w:t>
      </w:r>
      <w:r w:rsidR="00CB1889">
        <w:rPr>
          <w:rFonts w:ascii="Times New Roman" w:hAnsi="Times New Roman" w:cs="Times New Roman"/>
          <w:lang w:val="en-US"/>
        </w:rPr>
        <w:t xml:space="preserve"> regions, including caudate nuclei and the hippocampus) have all been </w:t>
      </w:r>
      <w:r w:rsidR="00222FFE">
        <w:rPr>
          <w:rFonts w:ascii="Times New Roman" w:hAnsi="Times New Roman" w:cs="Times New Roman"/>
          <w:lang w:val="en-US"/>
        </w:rPr>
        <w:t>d</w:t>
      </w:r>
      <w:r w:rsidR="00CB1889">
        <w:rPr>
          <w:rFonts w:ascii="Times New Roman" w:hAnsi="Times New Roman" w:cs="Times New Roman"/>
          <w:lang w:val="en-US"/>
        </w:rPr>
        <w:t>escribed to be substrates heavily affected by aging on MRI</w:t>
      </w:r>
      <w:r w:rsidR="00222FFE">
        <w:rPr>
          <w:rFonts w:ascii="Times New Roman" w:hAnsi="Times New Roman" w:cs="Times New Roman"/>
          <w:lang w:val="en-US"/>
        </w:rPr>
        <w:t xml:space="preserve"> in the same paper</w:t>
      </w:r>
      <w:r w:rsidR="00CB1889">
        <w:rPr>
          <w:rFonts w:ascii="Times New Roman" w:hAnsi="Times New Roman" w:cs="Times New Roman"/>
          <w:lang w:val="en-US"/>
        </w:rPr>
        <w:t>.</w:t>
      </w:r>
      <w:r w:rsidR="00222FFE">
        <w:rPr>
          <w:rFonts w:ascii="Times New Roman" w:hAnsi="Times New Roman" w:cs="Times New Roman"/>
          <w:lang w:val="en-US"/>
        </w:rPr>
        <w:t xml:space="preserve"> While </w:t>
      </w:r>
      <w:proofErr w:type="spellStart"/>
      <w:r w:rsidR="00222FFE">
        <w:rPr>
          <w:rFonts w:ascii="Times New Roman" w:hAnsi="Times New Roman" w:cs="Times New Roman"/>
          <w:lang w:val="en-US"/>
        </w:rPr>
        <w:t>Dukart</w:t>
      </w:r>
      <w:proofErr w:type="spellEnd"/>
      <w:r w:rsidR="00222FFE">
        <w:rPr>
          <w:rFonts w:ascii="Times New Roman" w:hAnsi="Times New Roman" w:cs="Times New Roman"/>
          <w:lang w:val="en-US"/>
        </w:rPr>
        <w:t xml:space="preserve"> and colleagues also found prefrontal involvement in normal aging on FDG-PET, our FDG-PET model additionally found temporal and subcortical regions useful in estimating brain age. Notably, most of the highly</w:t>
      </w:r>
      <w:r w:rsidR="00AE2470">
        <w:rPr>
          <w:rFonts w:ascii="Times New Roman" w:hAnsi="Times New Roman" w:cs="Times New Roman"/>
          <w:lang w:val="en-US"/>
        </w:rPr>
        <w:t xml:space="preserve"> age-affected brain</w:t>
      </w:r>
      <w:r w:rsidR="00222FFE">
        <w:rPr>
          <w:rFonts w:ascii="Times New Roman" w:hAnsi="Times New Roman" w:cs="Times New Roman"/>
          <w:lang w:val="en-US"/>
        </w:rPr>
        <w:t xml:space="preserve"> regions on MRI and all on FDG-PET were right hemispheric</w:t>
      </w:r>
      <w:r w:rsidR="00AE2470">
        <w:rPr>
          <w:rFonts w:ascii="Times New Roman" w:hAnsi="Times New Roman" w:cs="Times New Roman"/>
          <w:lang w:val="en-US"/>
        </w:rPr>
        <w:t>, thus supporting the often postulated idea that the right hemisphere exhibits greater age-related decline</w:t>
      </w:r>
      <w:r w:rsidR="00222FFE">
        <w:rPr>
          <w:rFonts w:ascii="Times New Roman" w:hAnsi="Times New Roman" w:cs="Times New Roman"/>
          <w:lang w:val="en-US"/>
        </w:rPr>
        <w:fldChar w:fldCharType="begin" w:fldLock="1"/>
      </w:r>
      <w:r w:rsidR="002B1B6A">
        <w:rPr>
          <w:rFonts w:ascii="Times New Roman" w:hAnsi="Times New Roman" w:cs="Times New Roman"/>
          <w:lang w:val="en-US"/>
        </w:rPr>
        <w:instrText>ADDIN CSL_CITATION {"citationItems":[{"id":"ITEM-1","itemData":{"DOI":"10.1080/01688638108403114","ISSN":"01650475","abstract":"It has been hypothesized that the right hemisphere ages more rapidly than the left, but there have been no direct empirical studies aimed at confirmation of that hypothesis. Within the framework of a cross-sectional design, 1,247 subjects, divided into six age groups (20’s-70’s), were tested with a modified Halstead-Reitan battery. The test scores were analyzed with the Russell, Neuringer, and Goldstein localization key, with each case being evaluated for number of right- and left-hemisphere points. It was found that there was a significant increase in right-hemisphere points with age, with a significant, but less pronounced, effect for left-hemisphere points. The same effect was found in a subsample of nonbrain-damaged medical and psychiatric patients. It was also established on the basis of neurological diagnostic evidence that there was not a coincidental increase in structural lateralized brain damage with age in the present sample. The results were discussed in terms of possible differences in functional organization of the two hemispheres, the general conclusion being that the right hemisphere ages in a different manner than does the left. © 1981, Taylor &amp; Francis Group, LLC. All rights reserved.","author":[{"dropping-particle":"","family":"Goldstein","given":"Gerald","non-dropping-particle":"","parse-names":false,"suffix":""},{"dropping-particle":"","family":"Shelly","given":"Carolyn","non-dropping-particle":"","parse-names":false,"suffix":""}],"container-title":"Journal of Clinical Neuropsychology","id":"ITEM-1","issue":"1","issued":{"date-parts":[["1981"]]},"title":"Does the Right Hemisphere Age More Rapidly than the Left?","type":"article-journal","volume":"3"},"uris":["http://www.mendeley.com/documents/?uuid=bf9d1eca-347f-3eb6-b913-2823138683a7"]},{"id":"ITEM-2","itemData":{"DOI":"10.1016/S0149-7634(02)00068-4","ISSN":"01497634","abstract":"We review evidence for two models of hemispheric asymmetry and aging: the right hemi-aging model, which proposes that the right hemisphere shows greater age-related decline than the left hemisphere, and the hemispheric asymmetry reduction in old adults (HAROLD) model, which proposes that frontal activity during cognitive performance tends to be less lateralized in older than in younger adults. The right hemi-aging model is supported by behavioral studies in the domains of cognitive, affective, and sensorimotor processing, but the evidence has been mixed. In contrast, available evidence is generally consistent with the HAROLD model, which is supported primarily by functional neuroimaging evidence in the domains of episodic memory encoding and retrieval, semantic memory retrieval, working memory, perception, and inhibitory control. Age-related asymmetry reductions may reflect functional compensation or dedifferentiation, and the evidence, although scarce, tends to support the compensation hypothesis. The right hemi-aging and the HAROLD models are not incompatible. For example, the latter may apply to prefrontal regions and the former to other brain regions. © 2002 Elsevier Science Ltd. All rights reserved.","author":[{"dropping-particle":"","family":"Dolcos","given":"Florin","non-dropping-particle":"","parse-names":false,"suffix":""},{"dropping-particle":"","family":"Rice","given":"Heather J.","non-dropping-particle":"","parse-names":false,"suffix":""},{"dropping-particle":"","family":"Cabeza","given":"Roberto","non-dropping-particle":"","parse-names":false,"suffix":""}],"container-title":"Neuroscience and Biobehavioral Reviews","id":"ITEM-2","issue":"7","issued":{"date-parts":[["2002"]]},"title":"Hemispheric asymmetry and aging: Right hemisphere decline or asymmetry reduction","type":"article-journal","volume":"26"},"uris":["http://www.mendeley.com/documents/?uuid=c6553bd8-8e69-3eb3-b62c-18e66a5f22a1"]}],"mendeley":{"formattedCitation":"&lt;sup&gt;36,37&lt;/sup&gt;","plainTextFormattedCitation":"36,37","previouslyFormattedCitation":"&lt;sup&gt;36,37&lt;/sup&gt;"},"properties":{"noteIndex":0},"schema":"https://github.com/citation-style-language/schema/raw/master/csl-citation.json"}</w:instrText>
      </w:r>
      <w:r w:rsidR="00222FFE">
        <w:rPr>
          <w:rFonts w:ascii="Times New Roman" w:hAnsi="Times New Roman" w:cs="Times New Roman"/>
          <w:lang w:val="en-US"/>
        </w:rPr>
        <w:fldChar w:fldCharType="separate"/>
      </w:r>
      <w:r w:rsidR="00AE2470" w:rsidRPr="00AE2470">
        <w:rPr>
          <w:rFonts w:ascii="Times New Roman" w:hAnsi="Times New Roman" w:cs="Times New Roman"/>
          <w:noProof/>
          <w:vertAlign w:val="superscript"/>
          <w:lang w:val="en-US"/>
        </w:rPr>
        <w:t>36,37</w:t>
      </w:r>
      <w:r w:rsidR="00222FFE">
        <w:rPr>
          <w:rFonts w:ascii="Times New Roman" w:hAnsi="Times New Roman" w:cs="Times New Roman"/>
          <w:lang w:val="en-US"/>
        </w:rPr>
        <w:fldChar w:fldCharType="end"/>
      </w:r>
      <w:r w:rsidR="00AE2470">
        <w:rPr>
          <w:rFonts w:ascii="Times New Roman" w:hAnsi="Times New Roman" w:cs="Times New Roman"/>
          <w:lang w:val="en-US"/>
        </w:rPr>
        <w:t xml:space="preserve">. Moreover, </w:t>
      </w:r>
      <w:r w:rsidR="002B1B6A">
        <w:rPr>
          <w:rFonts w:ascii="Times New Roman" w:hAnsi="Times New Roman" w:cs="Times New Roman"/>
          <w:lang w:val="en-US"/>
        </w:rPr>
        <w:t>temporal, parietal, and pre-frontal regions are strongly affected by AD</w:t>
      </w:r>
      <w:r w:rsidR="002B1B6A">
        <w:rPr>
          <w:rFonts w:ascii="Times New Roman" w:hAnsi="Times New Roman" w:cs="Times New Roman"/>
          <w:lang w:val="en-US"/>
        </w:rPr>
        <w:fldChar w:fldCharType="begin" w:fldLock="1"/>
      </w:r>
      <w:r w:rsidR="00F8495A">
        <w:rPr>
          <w:rFonts w:ascii="Times New Roman" w:hAnsi="Times New Roman" w:cs="Times New Roman"/>
          <w:lang w:val="en-US"/>
        </w:rPr>
        <w:instrText>ADDIN CSL_CITATION {"citationItems":[{"id":"ITEM-1","itemData":{"DOI":"10.1002/acn3.339","ISSN":"23289503","abstract":"In a multimodal PET imaging approach, we determined the differential contribution of neurofibrillary tangles (measured with [18F]AV-1451) and beta-amyloid burden (measured with [11C]PiB) on degree of neurodegeneration (i.e., glucose metabolism measured with [18F]FDG-PET) in patients with Alzheimer's disease. Across brain regions, we observed an interactive effect of beta-amyloid burden and tau deposition on glucose metabolism which was most pronounced in the parietal lobe. Elevated beta-amyloid burden was associated with a stronger influence of tau accumulation on glucose metabolism. Our data provide the first in vivo insights into the differential contribution of Aβ and tau to neurodegeneration in Alzheimer's disease.","author":[{"dropping-particle":"","family":"Bischof","given":"Gérard N.","non-dropping-particle":"","parse-names":false,"suffix":""},{"dropping-particle":"","family":"Jessen","given":"Frank","non-dropping-particle":"","parse-names":false,"suffix":""},{"dropping-particle":"","family":"Fliessbach","given":"Klaus","non-dropping-particle":"","parse-names":false,"suffix":""},{"dropping-particle":"","family":"Dronse","given":"Julian","non-dropping-particle":"","parse-names":false,"suffix":""},{"dropping-particle":"","family":"Hammes","given":"Jochen","non-dropping-particle":"","parse-names":false,"suffix":""},{"dropping-particle":"","family":"Neumaier","given":"Bernd","non-dropping-particle":"","parse-names":false,"suffix":""},{"dropping-particle":"","family":"Onur","given":"Oezguer","non-dropping-particle":"","parse-names":false,"suffix":""},{"dropping-particle":"","family":"Fink","given":"Gereon R.","non-dropping-particle":"","parse-names":false,"suffix":""},{"dropping-particle":"","family":"Kukolja","given":"Juraj","non-dropping-particle":"","parse-names":false,"suffix":""},{"dropping-particle":"","family":"Drzezga","given":"Alexander","non-dropping-particle":"","parse-names":false,"suffix":""},{"dropping-particle":"","family":"Eimeren","given":"Thilo","non-dropping-particle":"van","parse-names":false,"suffix":""}],"container-title":"Annals of Clinical and Translational Neurology","id":"ITEM-1","issued":{"date-parts":[["2016"]]},"title":"Impact of tau and amyloid burden on glucose metabolism in Alzheimer's disease","type":"article-journal"},"uris":["http://www.mendeley.com/documents/?uuid=612db6a5-6c8e-46aa-b01c-d5b08c8eb3e1"]}],"mendeley":{"formattedCitation":"&lt;sup&gt;38&lt;/sup&gt;","plainTextFormattedCitation":"38","previouslyFormattedCitation":"&lt;sup&gt;38&lt;/sup&gt;"},"properties":{"noteIndex":0},"schema":"https://github.com/citation-style-language/schema/raw/master/csl-citation.json"}</w:instrText>
      </w:r>
      <w:r w:rsidR="002B1B6A">
        <w:rPr>
          <w:rFonts w:ascii="Times New Roman" w:hAnsi="Times New Roman" w:cs="Times New Roman"/>
          <w:lang w:val="en-US"/>
        </w:rPr>
        <w:fldChar w:fldCharType="separate"/>
      </w:r>
      <w:r w:rsidR="002B1B6A" w:rsidRPr="002B1B6A">
        <w:rPr>
          <w:rFonts w:ascii="Times New Roman" w:hAnsi="Times New Roman" w:cs="Times New Roman"/>
          <w:noProof/>
          <w:vertAlign w:val="superscript"/>
          <w:lang w:val="en-US"/>
        </w:rPr>
        <w:t>38</w:t>
      </w:r>
      <w:r w:rsidR="002B1B6A">
        <w:rPr>
          <w:rFonts w:ascii="Times New Roman" w:hAnsi="Times New Roman" w:cs="Times New Roman"/>
          <w:lang w:val="en-US"/>
        </w:rPr>
        <w:fldChar w:fldCharType="end"/>
      </w:r>
      <w:r w:rsidR="002B1B6A">
        <w:rPr>
          <w:rFonts w:ascii="Times New Roman" w:hAnsi="Times New Roman" w:cs="Times New Roman"/>
          <w:lang w:val="en-US"/>
        </w:rPr>
        <w:t xml:space="preserve">. Since these regions were also highly relevant in estimating brain age by our current models, our work supports the </w:t>
      </w:r>
      <w:proofErr w:type="gramStart"/>
      <w:r w:rsidR="002B1B6A">
        <w:rPr>
          <w:rFonts w:ascii="Times New Roman" w:hAnsi="Times New Roman" w:cs="Times New Roman"/>
          <w:lang w:val="en-US"/>
        </w:rPr>
        <w:t>claim</w:t>
      </w:r>
      <w:proofErr w:type="gramEnd"/>
      <w:r w:rsidR="002B1B6A">
        <w:rPr>
          <w:rFonts w:ascii="Times New Roman" w:hAnsi="Times New Roman" w:cs="Times New Roman"/>
          <w:lang w:val="en-US"/>
        </w:rPr>
        <w:t xml:space="preserve"> that AD-related neurodegeneration is a form of advanced brain aging.</w:t>
      </w:r>
    </w:p>
    <w:p w14:paraId="27A8E99D" w14:textId="4FCFB165"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w:t>
      </w:r>
      <w:proofErr w:type="gramStart"/>
      <w:r>
        <w:rPr>
          <w:rFonts w:ascii="Times New Roman" w:hAnsi="Times New Roman" w:cs="Times New Roman"/>
          <w:lang w:val="en-US"/>
        </w:rPr>
        <w:t>should be acknowledged</w:t>
      </w:r>
      <w:proofErr w:type="gramEnd"/>
      <w:r>
        <w:rPr>
          <w:rFonts w:ascii="Times New Roman" w:hAnsi="Times New Roman" w:cs="Times New Roman"/>
          <w:lang w:val="en-US"/>
        </w:rPr>
        <w:t xml:space="preserve">. </w:t>
      </w:r>
      <w:r w:rsidR="00397C48">
        <w:rPr>
          <w:rFonts w:ascii="Times New Roman" w:hAnsi="Times New Roman" w:cs="Times New Roman"/>
          <w:lang w:val="en-US"/>
        </w:rPr>
        <w:t>First</w:t>
      </w:r>
      <w:r w:rsidR="001D7AEC">
        <w:rPr>
          <w:rFonts w:ascii="Times New Roman" w:hAnsi="Times New Roman" w:cs="Times New Roman"/>
          <w:lang w:val="en-US"/>
        </w:rPr>
        <w:t xml:space="preserve">, </w:t>
      </w:r>
      <w:r w:rsidR="00746AD4">
        <w:rPr>
          <w:rFonts w:ascii="Times New Roman" w:hAnsi="Times New Roman" w:cs="Times New Roman"/>
          <w:lang w:val="en-US"/>
        </w:rPr>
        <w:t xml:space="preserve">the sensitivity and especially specificity values of FDG-PET BAG for prognoses in cognitively unimpaired individuals, as well as of MRI BAG for prognoses in MCI </w:t>
      </w:r>
      <w:proofErr w:type="gramStart"/>
      <w:r w:rsidR="00746AD4">
        <w:rPr>
          <w:rFonts w:ascii="Times New Roman" w:hAnsi="Times New Roman" w:cs="Times New Roman"/>
          <w:lang w:val="en-US"/>
        </w:rPr>
        <w:t>patients,</w:t>
      </w:r>
      <w:proofErr w:type="gramEnd"/>
      <w:r w:rsidR="00746AD4">
        <w:rPr>
          <w:rFonts w:ascii="Times New Roman" w:hAnsi="Times New Roman" w:cs="Times New Roman"/>
          <w:lang w:val="en-US"/>
        </w:rPr>
        <w:t xml:space="preserve"> are not high enough for these measures to be used as a stand-alone biomarker of cognitive outcome. However, accurate prognoses, especially for cognitively unimpaired individuals, are rare and we believe that brain age with a group-dependent choice of modality can support this process. In the future, it will be interesting to assess the combined potential of e.g., FDG-PET BAG and APOE-</w:t>
      </w:r>
      <w:r w:rsidR="00746AD4">
        <w:rPr>
          <w:rFonts w:ascii="Helvetica" w:hAnsi="Helvetica" w:cs="Times New Roman"/>
          <w:lang w:val="en-US"/>
        </w:rPr>
        <w:t>ε</w:t>
      </w:r>
      <w:r w:rsidR="00746AD4">
        <w:rPr>
          <w:rFonts w:ascii="Times New Roman" w:hAnsi="Times New Roman" w:cs="Times New Roman"/>
          <w:lang w:val="en-US"/>
        </w:rPr>
        <w:t>4 carriership as a prognostic biomarker of cognitive outcome. Unfortunately, in our sample, this analysis was not available, as it would h</w:t>
      </w:r>
      <w:r w:rsidR="00F8495A">
        <w:rPr>
          <w:rFonts w:ascii="Times New Roman" w:hAnsi="Times New Roman" w:cs="Times New Roman"/>
          <w:lang w:val="en-US"/>
        </w:rPr>
        <w:t>ave introduced feature leakage, and thus, biased predictions. A second limitation is in the fact that</w:t>
      </w:r>
      <w:r w:rsidR="009C539F">
        <w:rPr>
          <w:rFonts w:ascii="Times New Roman" w:hAnsi="Times New Roman" w:cs="Times New Roman"/>
          <w:lang w:val="en-US"/>
        </w:rPr>
        <w:t xml:space="preserve"> is not a straightforward to acquire </w:t>
      </w:r>
      <w:r w:rsidR="00397C48">
        <w:rPr>
          <w:rFonts w:ascii="Times New Roman" w:hAnsi="Times New Roman" w:cs="Times New Roman"/>
          <w:lang w:val="en-US"/>
        </w:rPr>
        <w:t xml:space="preserve">neuroimaging, and especially </w:t>
      </w:r>
      <w:r w:rsidR="009C539F">
        <w:rPr>
          <w:rFonts w:ascii="Times New Roman" w:hAnsi="Times New Roman" w:cs="Times New Roman"/>
          <w:lang w:val="en-US"/>
        </w:rPr>
        <w:t xml:space="preserve">FDG-PET scans from a CN population, as PET scans require logistic availability, comparably high cost, and the injection of a radioactive tracer. </w:t>
      </w:r>
      <w:r w:rsidR="00397C48">
        <w:rPr>
          <w:rFonts w:ascii="Times New Roman" w:hAnsi="Times New Roman" w:cs="Times New Roman"/>
          <w:lang w:val="en-US"/>
        </w:rPr>
        <w:t>W</w:t>
      </w:r>
      <w:r w:rsidR="009C539F">
        <w:rPr>
          <w:rFonts w:ascii="Times New Roman" w:hAnsi="Times New Roman" w:cs="Times New Roman"/>
          <w:lang w:val="en-US"/>
        </w:rPr>
        <w:t xml:space="preserve">hether the </w:t>
      </w:r>
      <w:r w:rsidR="00646F8F">
        <w:rPr>
          <w:rFonts w:ascii="Times New Roman" w:hAnsi="Times New Roman" w:cs="Times New Roman"/>
          <w:lang w:val="en-US"/>
        </w:rPr>
        <w:t xml:space="preserve">multi-dimensional feature space of FDG-PET can be replaced by easier accessible fluid biomarkers of 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reflect brain </w:t>
      </w:r>
      <w:proofErr w:type="gramStart"/>
      <w:r w:rsidR="00646F8F">
        <w:rPr>
          <w:rFonts w:ascii="Times New Roman" w:hAnsi="Times New Roman" w:cs="Times New Roman"/>
          <w:lang w:val="en-US"/>
        </w:rPr>
        <w:t>aging,</w:t>
      </w:r>
      <w:proofErr w:type="gramEnd"/>
      <w:r w:rsidR="00646F8F">
        <w:rPr>
          <w:rFonts w:ascii="Times New Roman" w:hAnsi="Times New Roman" w:cs="Times New Roman"/>
          <w:lang w:val="en-US"/>
        </w:rPr>
        <w:t xml:space="preserve"> is </w:t>
      </w:r>
      <w:r w:rsidR="00397C48">
        <w:rPr>
          <w:rFonts w:ascii="Times New Roman" w:hAnsi="Times New Roman" w:cs="Times New Roman"/>
          <w:lang w:val="en-US"/>
        </w:rPr>
        <w:t>debatable and an intriguing matter for future research</w:t>
      </w:r>
      <w:r w:rsidR="00646F8F">
        <w:rPr>
          <w:rFonts w:ascii="Times New Roman" w:hAnsi="Times New Roman" w:cs="Times New Roman"/>
          <w:lang w:val="en-US"/>
        </w:rPr>
        <w:t xml:space="preserve">. </w:t>
      </w:r>
      <w:r w:rsidR="00F8495A">
        <w:rPr>
          <w:rFonts w:ascii="Times New Roman" w:hAnsi="Times New Roman" w:cs="Times New Roman"/>
          <w:lang w:val="en-US"/>
        </w:rPr>
        <w:t>Moreover, the average BAG (ME) of SCI</w:t>
      </w:r>
      <w:r w:rsidR="00F8495A">
        <w:rPr>
          <w:rFonts w:ascii="Times New Roman" w:hAnsi="Times New Roman" w:cs="Times New Roman"/>
          <w:vertAlign w:val="subscript"/>
          <w:lang w:val="en-US"/>
        </w:rPr>
        <w:t xml:space="preserve">DELCODE </w:t>
      </w:r>
      <w:r w:rsidR="00F8495A">
        <w:rPr>
          <w:rFonts w:ascii="Times New Roman" w:hAnsi="Times New Roman" w:cs="Times New Roman"/>
          <w:lang w:val="en-US"/>
        </w:rPr>
        <w:t>exceeds previously reported BAG on MRI (1.1 years</w:t>
      </w:r>
      <w:r w:rsidR="00F8495A">
        <w:rPr>
          <w:rFonts w:ascii="Times New Roman" w:hAnsi="Times New Roman" w:cs="Times New Roman"/>
          <w:lang w:val="en-US"/>
        </w:rPr>
        <w:fldChar w:fldCharType="begin" w:fldLock="1"/>
      </w:r>
      <w:r w:rsidR="00F8495A">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3&lt;/sup&gt;","plainTextFormattedCitation":"3"},"properties":{"noteIndex":0},"schema":"https://github.com/citation-style-language/schema/raw/master/csl-citation.json"}</w:instrText>
      </w:r>
      <w:r w:rsidR="00F8495A">
        <w:rPr>
          <w:rFonts w:ascii="Times New Roman" w:hAnsi="Times New Roman" w:cs="Times New Roman"/>
          <w:lang w:val="en-US"/>
        </w:rPr>
        <w:fldChar w:fldCharType="separate"/>
      </w:r>
      <w:r w:rsidR="00F8495A" w:rsidRPr="00F8495A">
        <w:rPr>
          <w:rFonts w:ascii="Times New Roman" w:hAnsi="Times New Roman" w:cs="Times New Roman"/>
          <w:noProof/>
          <w:vertAlign w:val="superscript"/>
          <w:lang w:val="en-US"/>
        </w:rPr>
        <w:t>3</w:t>
      </w:r>
      <w:r w:rsidR="00F8495A">
        <w:rPr>
          <w:rFonts w:ascii="Times New Roman" w:hAnsi="Times New Roman" w:cs="Times New Roman"/>
          <w:lang w:val="en-US"/>
        </w:rPr>
        <w:fldChar w:fldCharType="end"/>
      </w:r>
      <w:r w:rsidR="00F8495A">
        <w:rPr>
          <w:rFonts w:ascii="Times New Roman" w:hAnsi="Times New Roman" w:cs="Times New Roman"/>
          <w:lang w:val="en-US"/>
        </w:rPr>
        <w:t xml:space="preserve">). These differences possibly are due to a combination of factors, including different choice of modality, </w:t>
      </w:r>
      <w:r w:rsidR="00040594">
        <w:rPr>
          <w:rFonts w:ascii="Times New Roman" w:hAnsi="Times New Roman" w:cs="Times New Roman"/>
          <w:lang w:val="en-US"/>
        </w:rPr>
        <w:t>as we used FDG-PET to estimate brain age of SCI</w:t>
      </w:r>
      <w:r w:rsidR="00040594">
        <w:rPr>
          <w:rFonts w:ascii="Times New Roman" w:hAnsi="Times New Roman" w:cs="Times New Roman"/>
          <w:vertAlign w:val="subscript"/>
          <w:lang w:val="en-US"/>
        </w:rPr>
        <w:t>DELCODE</w:t>
      </w:r>
      <w:r w:rsidR="00040594">
        <w:rPr>
          <w:rFonts w:ascii="Times New Roman" w:hAnsi="Times New Roman" w:cs="Times New Roman"/>
          <w:lang w:val="en-US"/>
        </w:rPr>
        <w:t xml:space="preserve">. Whether the FDG-PET BAG is abnormally high, or whether higher FDG-PET BAG in SCI reflects very early neurological dysfunction will need further investigation. </w:t>
      </w:r>
      <w:bookmarkStart w:id="28" w:name="_GoBack"/>
      <w:bookmarkEnd w:id="28"/>
      <w:r w:rsidR="00646F8F">
        <w:rPr>
          <w:rFonts w:ascii="Times New Roman" w:hAnsi="Times New Roman" w:cs="Times New Roman"/>
          <w:lang w:val="en-US"/>
        </w:rPr>
        <w:t xml:space="preserve">Finally, our definition of CN only required for the absence of objective cognitive impairment, but not normality </w:t>
      </w:r>
      <w:r w:rsidR="00646F8F">
        <w:rPr>
          <w:rFonts w:ascii="Times New Roman" w:hAnsi="Times New Roman" w:cs="Times New Roman"/>
          <w:lang w:val="en-US"/>
        </w:rPr>
        <w:lastRenderedPageBreak/>
        <w:t xml:space="preserve">according to specific biomarkers, </w:t>
      </w:r>
      <w:r w:rsidR="00746AD4">
        <w:rPr>
          <w:rFonts w:ascii="Times New Roman" w:hAnsi="Times New Roman" w:cs="Times New Roman"/>
          <w:lang w:val="en-US"/>
        </w:rPr>
        <w:t xml:space="preserve">thus, </w:t>
      </w:r>
      <w:r w:rsidR="00EB4E26">
        <w:rPr>
          <w:rFonts w:ascii="Times New Roman" w:hAnsi="Times New Roman" w:cs="Times New Roman"/>
          <w:lang w:val="en-US"/>
        </w:rPr>
        <w:t xml:space="preserve">participants with </w:t>
      </w:r>
      <w:r w:rsidR="00746AD4">
        <w:rPr>
          <w:rFonts w:ascii="Times New Roman" w:hAnsi="Times New Roman" w:cs="Times New Roman"/>
          <w:lang w:val="en-US"/>
        </w:rPr>
        <w:t xml:space="preserve">and without </w:t>
      </w:r>
      <w:r w:rsidR="00EB4E26">
        <w:rPr>
          <w:rFonts w:ascii="Times New Roman" w:hAnsi="Times New Roman" w:cs="Times New Roman"/>
          <w:lang w:val="en-US"/>
        </w:rPr>
        <w:t>underlying amyloid pathology were included into our training sample</w:t>
      </w:r>
      <w:r w:rsidR="00746AD4">
        <w:rPr>
          <w:rFonts w:ascii="Times New Roman" w:hAnsi="Times New Roman" w:cs="Times New Roman"/>
          <w:lang w:val="en-US"/>
        </w:rPr>
        <w:t>, which could possibly have introduced a confound</w:t>
      </w:r>
      <w:r w:rsidR="00EB4E26">
        <w:rPr>
          <w:rFonts w:ascii="Times New Roman" w:hAnsi="Times New Roman" w:cs="Times New Roman"/>
          <w:lang w:val="en-US"/>
        </w:rPr>
        <w:t>.</w:t>
      </w:r>
      <w:r w:rsidR="00646F8F">
        <w:rPr>
          <w:rFonts w:ascii="Times New Roman" w:hAnsi="Times New Roman" w:cs="Times New Roman"/>
          <w:lang w:val="en-US"/>
        </w:rPr>
        <w:t xml:space="preserve"> However, here the choice was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6A74DB4E" w:rsidR="00646F8F" w:rsidRDefault="00646F8F" w:rsidP="00F8495A">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In conclusion, we have </w:t>
      </w:r>
      <w:r w:rsidR="00746AD4">
        <w:rPr>
          <w:rFonts w:ascii="Times New Roman" w:hAnsi="Times New Roman" w:cs="Times New Roman"/>
          <w:lang w:val="en-US"/>
        </w:rPr>
        <w:t xml:space="preserve">shown that FDG-PET and MRI </w:t>
      </w:r>
      <w:proofErr w:type="gramStart"/>
      <w:r w:rsidR="00746AD4">
        <w:rPr>
          <w:rFonts w:ascii="Times New Roman" w:hAnsi="Times New Roman" w:cs="Times New Roman"/>
          <w:lang w:val="en-US"/>
        </w:rPr>
        <w:t xml:space="preserve">can </w:t>
      </w:r>
      <w:r>
        <w:rPr>
          <w:rFonts w:ascii="Times New Roman" w:hAnsi="Times New Roman" w:cs="Times New Roman"/>
          <w:lang w:val="en-US"/>
        </w:rPr>
        <w:t>both be used</w:t>
      </w:r>
      <w:proofErr w:type="gramEnd"/>
      <w:r>
        <w:rPr>
          <w:rFonts w:ascii="Times New Roman" w:hAnsi="Times New Roman" w:cs="Times New Roman"/>
          <w:lang w:val="en-US"/>
        </w:rPr>
        <w:t xml:space="preserve"> for brain age prediction</w:t>
      </w:r>
      <w:r w:rsidR="00746AD4">
        <w:rPr>
          <w:rFonts w:ascii="Times New Roman" w:hAnsi="Times New Roman" w:cs="Times New Roman"/>
          <w:lang w:val="en-US"/>
        </w:rPr>
        <w:t xml:space="preserve"> and have different advantages depending on the group under investigation</w:t>
      </w:r>
      <w:r>
        <w:rPr>
          <w:rFonts w:ascii="Times New Roman" w:hAnsi="Times New Roman" w:cs="Times New Roman"/>
          <w:lang w:val="en-US"/>
        </w:rPr>
        <w:t xml:space="preserve">: While </w:t>
      </w:r>
      <w:r w:rsidR="00746AD4">
        <w:rPr>
          <w:rFonts w:ascii="Times New Roman" w:hAnsi="Times New Roman" w:cs="Times New Roman"/>
          <w:lang w:val="en-US"/>
        </w:rPr>
        <w:t xml:space="preserve">both, MRI- and FDG-PET BAG accurately reflect neuropathological burden across groups and cognitive performance in MCI, </w:t>
      </w:r>
      <w:r>
        <w:rPr>
          <w:rFonts w:ascii="Times New Roman" w:hAnsi="Times New Roman" w:cs="Times New Roman"/>
          <w:lang w:val="en-US"/>
        </w:rPr>
        <w:t xml:space="preserve">FDG-PET </w:t>
      </w:r>
      <w:r w:rsidR="00746AD4">
        <w:rPr>
          <w:rFonts w:ascii="Times New Roman" w:hAnsi="Times New Roman" w:cs="Times New Roman"/>
          <w:lang w:val="en-US"/>
        </w:rPr>
        <w:t xml:space="preserve">BAG can support prognoses of cognitive outcome in cognitively unimpaired individuals. BAG on MRI, on the other hand, better allows for an estimation of risk of dementia in MCI. </w:t>
      </w:r>
      <w:r w:rsidR="00F8495A">
        <w:rPr>
          <w:rFonts w:ascii="Times New Roman" w:hAnsi="Times New Roman" w:cs="Times New Roman"/>
          <w:lang w:val="en-US"/>
        </w:rPr>
        <w:t xml:space="preserve">By means of our BAG cutoffs, cognitive outcome can be estimated, which in turn </w:t>
      </w:r>
      <w:r w:rsidR="005F7AF4">
        <w:rPr>
          <w:rFonts w:ascii="Times New Roman" w:hAnsi="Times New Roman" w:cs="Times New Roman"/>
          <w:lang w:val="en-US"/>
        </w:rPr>
        <w:t>could support the identification of patients in need of frequent monitoring at an early time point, as well as support clinical trials, both methodologically, and financially.</w:t>
      </w:r>
    </w:p>
    <w:p w14:paraId="73A744CE" w14:textId="0B0D38FE" w:rsidR="009F2AD2" w:rsidRPr="00F8495A" w:rsidRDefault="009F2AD2" w:rsidP="009F2AD2">
      <w:pPr>
        <w:pStyle w:val="KeinLeerraum"/>
        <w:spacing w:line="480" w:lineRule="auto"/>
        <w:jc w:val="both"/>
        <w:rPr>
          <w:rFonts w:ascii="Times New Roman" w:eastAsia="Times New Roman" w:hAnsi="Times New Roman" w:cs="Times New Roman"/>
          <w:b/>
          <w:color w:val="000000"/>
        </w:rPr>
      </w:pPr>
      <w:r w:rsidRPr="00F8495A">
        <w:rPr>
          <w:rFonts w:ascii="Times New Roman" w:eastAsia="Times New Roman" w:hAnsi="Times New Roman" w:cs="Times New Roman"/>
          <w:b/>
          <w:bCs/>
          <w:color w:val="000000"/>
        </w:rPr>
        <w:t>References</w:t>
      </w:r>
    </w:p>
    <w:p w14:paraId="28233A44" w14:textId="53A84B66" w:rsidR="00F8495A" w:rsidRPr="00F8495A" w:rsidRDefault="00AE19B7"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0F7936">
        <w:rPr>
          <w:rFonts w:ascii="Times New Roman" w:eastAsia="Times New Roman" w:hAnsi="Times New Roman" w:cs="Times New Roman"/>
          <w:color w:val="000000"/>
          <w:lang w:val="en-US"/>
        </w:rPr>
        <w:fldChar w:fldCharType="begin" w:fldLock="1"/>
      </w:r>
      <w:r w:rsidRPr="00F8495A">
        <w:rPr>
          <w:rFonts w:ascii="Times New Roman" w:eastAsia="Times New Roman" w:hAnsi="Times New Roman" w:cs="Times New Roman"/>
          <w:color w:val="000000"/>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F8495A" w:rsidRPr="00F8495A">
        <w:rPr>
          <w:rFonts w:ascii="Times New Roman" w:hAnsi="Times New Roman" w:cs="Times New Roman"/>
          <w:noProof/>
          <w:szCs w:val="24"/>
        </w:rPr>
        <w:t>1.</w:t>
      </w:r>
      <w:r w:rsidR="00F8495A" w:rsidRPr="00F8495A">
        <w:rPr>
          <w:rFonts w:ascii="Times New Roman" w:hAnsi="Times New Roman" w:cs="Times New Roman"/>
          <w:noProof/>
          <w:szCs w:val="24"/>
        </w:rPr>
        <w:tab/>
        <w:t xml:space="preserve">Nie, C. </w:t>
      </w:r>
      <w:r w:rsidR="00F8495A" w:rsidRPr="00F8495A">
        <w:rPr>
          <w:rFonts w:ascii="Times New Roman" w:hAnsi="Times New Roman" w:cs="Times New Roman"/>
          <w:i/>
          <w:iCs/>
          <w:noProof/>
          <w:szCs w:val="24"/>
        </w:rPr>
        <w:t>et al.</w:t>
      </w:r>
      <w:r w:rsidR="00F8495A" w:rsidRPr="00F8495A">
        <w:rPr>
          <w:rFonts w:ascii="Times New Roman" w:hAnsi="Times New Roman" w:cs="Times New Roman"/>
          <w:noProof/>
          <w:szCs w:val="24"/>
        </w:rPr>
        <w:t xml:space="preserve"> Distinct biological ages of organs and systems identified from a multi-omics study. </w:t>
      </w:r>
      <w:r w:rsidR="00F8495A" w:rsidRPr="00F8495A">
        <w:rPr>
          <w:rFonts w:ascii="Times New Roman" w:hAnsi="Times New Roman" w:cs="Times New Roman"/>
          <w:i/>
          <w:iCs/>
          <w:noProof/>
          <w:szCs w:val="24"/>
        </w:rPr>
        <w:t>Cell Rep.</w:t>
      </w:r>
      <w:r w:rsidR="00F8495A" w:rsidRPr="00F8495A">
        <w:rPr>
          <w:rFonts w:ascii="Times New Roman" w:hAnsi="Times New Roman" w:cs="Times New Roman"/>
          <w:noProof/>
          <w:szCs w:val="24"/>
        </w:rPr>
        <w:t xml:space="preserve"> </w:t>
      </w:r>
      <w:r w:rsidR="00F8495A" w:rsidRPr="00F8495A">
        <w:rPr>
          <w:rFonts w:ascii="Times New Roman" w:hAnsi="Times New Roman" w:cs="Times New Roman"/>
          <w:b/>
          <w:bCs/>
          <w:noProof/>
          <w:szCs w:val="24"/>
        </w:rPr>
        <w:t>38</w:t>
      </w:r>
      <w:r w:rsidR="00F8495A" w:rsidRPr="00F8495A">
        <w:rPr>
          <w:rFonts w:ascii="Times New Roman" w:hAnsi="Times New Roman" w:cs="Times New Roman"/>
          <w:noProof/>
          <w:szCs w:val="24"/>
        </w:rPr>
        <w:t>, (2022).</w:t>
      </w:r>
    </w:p>
    <w:p w14:paraId="6A7F1678"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w:t>
      </w:r>
      <w:r w:rsidRPr="00F8495A">
        <w:rPr>
          <w:rFonts w:ascii="Times New Roman" w:hAnsi="Times New Roman" w:cs="Times New Roman"/>
          <w:noProof/>
          <w:szCs w:val="24"/>
        </w:rPr>
        <w:tab/>
        <w:t xml:space="preserve">Beheshti, I., Mishra, S., Sone, D., Khanna, P. &amp; Matsuda, H. T1-weighted MRI-driven brain age estimation in Alzheimer’s disease and Parkinson’s disease. </w:t>
      </w:r>
      <w:r w:rsidRPr="00F8495A">
        <w:rPr>
          <w:rFonts w:ascii="Times New Roman" w:hAnsi="Times New Roman" w:cs="Times New Roman"/>
          <w:i/>
          <w:iCs/>
          <w:noProof/>
          <w:szCs w:val="24"/>
        </w:rPr>
        <w:t>Aging Dis.</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11</w:t>
      </w:r>
      <w:r w:rsidRPr="00F8495A">
        <w:rPr>
          <w:rFonts w:ascii="Times New Roman" w:hAnsi="Times New Roman" w:cs="Times New Roman"/>
          <w:noProof/>
          <w:szCs w:val="24"/>
        </w:rPr>
        <w:t>, (2020).</w:t>
      </w:r>
    </w:p>
    <w:p w14:paraId="288DFCA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w:t>
      </w:r>
      <w:r w:rsidRPr="00F8495A">
        <w:rPr>
          <w:rFonts w:ascii="Times New Roman" w:hAnsi="Times New Roman" w:cs="Times New Roman"/>
          <w:noProof/>
          <w:szCs w:val="24"/>
        </w:rPr>
        <w:tab/>
        <w:t xml:space="preserve">Rokicki,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Multimodal imaging improves brain age prediction and reveals distinct abnormalities in patients with psychiatric and neurological disorders. </w:t>
      </w:r>
      <w:r w:rsidRPr="00F8495A">
        <w:rPr>
          <w:rFonts w:ascii="Times New Roman" w:hAnsi="Times New Roman" w:cs="Times New Roman"/>
          <w:i/>
          <w:iCs/>
          <w:noProof/>
          <w:szCs w:val="24"/>
        </w:rPr>
        <w:t>Hum. Brain Mapp.</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42</w:t>
      </w:r>
      <w:r w:rsidRPr="00F8495A">
        <w:rPr>
          <w:rFonts w:ascii="Times New Roman" w:hAnsi="Times New Roman" w:cs="Times New Roman"/>
          <w:noProof/>
          <w:szCs w:val="24"/>
        </w:rPr>
        <w:t>, (2021).</w:t>
      </w:r>
    </w:p>
    <w:p w14:paraId="6A2213DD"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4.</w:t>
      </w:r>
      <w:r w:rsidRPr="00F8495A">
        <w:rPr>
          <w:rFonts w:ascii="Times New Roman" w:hAnsi="Times New Roman" w:cs="Times New Roman"/>
          <w:noProof/>
          <w:szCs w:val="24"/>
        </w:rPr>
        <w:tab/>
        <w:t xml:space="preserve">Lee,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Deep learning-based brain age prediction in normal aging and dementia. </w:t>
      </w:r>
      <w:r w:rsidRPr="00F8495A">
        <w:rPr>
          <w:rFonts w:ascii="Times New Roman" w:hAnsi="Times New Roman" w:cs="Times New Roman"/>
          <w:i/>
          <w:iCs/>
          <w:noProof/>
          <w:szCs w:val="24"/>
        </w:rPr>
        <w:t>Nat. Aging</w:t>
      </w:r>
      <w:r w:rsidRPr="00F8495A">
        <w:rPr>
          <w:rFonts w:ascii="Times New Roman" w:hAnsi="Times New Roman" w:cs="Times New Roman"/>
          <w:noProof/>
          <w:szCs w:val="24"/>
        </w:rPr>
        <w:t xml:space="preserve"> (2022) doi:10.1038/s43587-022-00219-7.</w:t>
      </w:r>
    </w:p>
    <w:p w14:paraId="386101E4"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5.</w:t>
      </w:r>
      <w:r w:rsidRPr="00F8495A">
        <w:rPr>
          <w:rFonts w:ascii="Times New Roman" w:hAnsi="Times New Roman" w:cs="Times New Roman"/>
          <w:noProof/>
          <w:szCs w:val="24"/>
        </w:rPr>
        <w:tab/>
        <w:t xml:space="preserve">Löwe, L. C., Gaser, C. &amp; Franke, K. The effect of the APOE genotype on individual BrainAGE in normal aging, Mild cognitive impairment, and Alzheimer’s Disease. </w:t>
      </w:r>
      <w:r w:rsidRPr="00F8495A">
        <w:rPr>
          <w:rFonts w:ascii="Times New Roman" w:hAnsi="Times New Roman" w:cs="Times New Roman"/>
          <w:i/>
          <w:iCs/>
          <w:noProof/>
          <w:szCs w:val="24"/>
        </w:rPr>
        <w:t>PLoS One</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11</w:t>
      </w:r>
      <w:r w:rsidRPr="00F8495A">
        <w:rPr>
          <w:rFonts w:ascii="Times New Roman" w:hAnsi="Times New Roman" w:cs="Times New Roman"/>
          <w:noProof/>
          <w:szCs w:val="24"/>
        </w:rPr>
        <w:t>, (2016).</w:t>
      </w:r>
    </w:p>
    <w:p w14:paraId="7C926449"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6.</w:t>
      </w:r>
      <w:r w:rsidRPr="00F8495A">
        <w:rPr>
          <w:rFonts w:ascii="Times New Roman" w:hAnsi="Times New Roman" w:cs="Times New Roman"/>
          <w:noProof/>
          <w:szCs w:val="24"/>
        </w:rPr>
        <w:tab/>
        <w:t xml:space="preserve">Gaser, C., Franke, K., Klöppel, S., Koutsouleris, N. &amp; Sauer, H. BrainAGE in Mild Cognitive Impaired Patients: Predicting the Conversion to Alzheimer’s Disease. </w:t>
      </w:r>
      <w:r w:rsidRPr="00F8495A">
        <w:rPr>
          <w:rFonts w:ascii="Times New Roman" w:hAnsi="Times New Roman" w:cs="Times New Roman"/>
          <w:i/>
          <w:iCs/>
          <w:noProof/>
          <w:szCs w:val="24"/>
        </w:rPr>
        <w:t>PLoS One</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8</w:t>
      </w:r>
      <w:r w:rsidRPr="00F8495A">
        <w:rPr>
          <w:rFonts w:ascii="Times New Roman" w:hAnsi="Times New Roman" w:cs="Times New Roman"/>
          <w:noProof/>
          <w:szCs w:val="24"/>
        </w:rPr>
        <w:t>, (2013).</w:t>
      </w:r>
    </w:p>
    <w:p w14:paraId="171E4A4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7.</w:t>
      </w:r>
      <w:r w:rsidRPr="00F8495A">
        <w:rPr>
          <w:rFonts w:ascii="Times New Roman" w:hAnsi="Times New Roman" w:cs="Times New Roman"/>
          <w:noProof/>
          <w:szCs w:val="24"/>
        </w:rPr>
        <w:tab/>
        <w:t xml:space="preserve">Jack, C. R.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Hypothetical model of dynamic biomarkers of the Alzheimer’s pathological cascade. </w:t>
      </w:r>
      <w:r w:rsidRPr="00F8495A">
        <w:rPr>
          <w:rFonts w:ascii="Times New Roman" w:hAnsi="Times New Roman" w:cs="Times New Roman"/>
          <w:i/>
          <w:iCs/>
          <w:noProof/>
          <w:szCs w:val="24"/>
        </w:rPr>
        <w:t>The Lancet Neurology</w:t>
      </w:r>
      <w:r w:rsidRPr="00F8495A">
        <w:rPr>
          <w:rFonts w:ascii="Times New Roman" w:hAnsi="Times New Roman" w:cs="Times New Roman"/>
          <w:noProof/>
          <w:szCs w:val="24"/>
        </w:rPr>
        <w:t xml:space="preserve"> vol. 9 119–128 (2010).</w:t>
      </w:r>
    </w:p>
    <w:p w14:paraId="0013F563"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8.</w:t>
      </w:r>
      <w:r w:rsidRPr="00F8495A">
        <w:rPr>
          <w:rFonts w:ascii="Times New Roman" w:hAnsi="Times New Roman" w:cs="Times New Roman"/>
          <w:noProof/>
          <w:szCs w:val="24"/>
        </w:rPr>
        <w:tab/>
        <w:t xml:space="preserve">Dukart,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Generative FDG-PET and MRI Model of Aging and Disease Progression in Alzheimer’s Disease. </w:t>
      </w:r>
      <w:r w:rsidRPr="00F8495A">
        <w:rPr>
          <w:rFonts w:ascii="Times New Roman" w:hAnsi="Times New Roman" w:cs="Times New Roman"/>
          <w:i/>
          <w:iCs/>
          <w:noProof/>
          <w:szCs w:val="24"/>
        </w:rPr>
        <w:t>PLoS Comput. Biol.</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9</w:t>
      </w:r>
      <w:r w:rsidRPr="00F8495A">
        <w:rPr>
          <w:rFonts w:ascii="Times New Roman" w:hAnsi="Times New Roman" w:cs="Times New Roman"/>
          <w:noProof/>
          <w:szCs w:val="24"/>
        </w:rPr>
        <w:t>, e1002987 (2013).</w:t>
      </w:r>
    </w:p>
    <w:p w14:paraId="18B992E9"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9.</w:t>
      </w:r>
      <w:r w:rsidRPr="00F8495A">
        <w:rPr>
          <w:rFonts w:ascii="Times New Roman" w:hAnsi="Times New Roman" w:cs="Times New Roman"/>
          <w:noProof/>
          <w:szCs w:val="24"/>
        </w:rPr>
        <w:tab/>
        <w:t xml:space="preserve">LaMontagne, P.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OASIS-3: Longitudinal neuroimaging, clinical, and cognitive dataset for normal aging and Alzheimer disease. </w:t>
      </w:r>
      <w:r w:rsidRPr="00F8495A">
        <w:rPr>
          <w:rFonts w:ascii="Times New Roman" w:hAnsi="Times New Roman" w:cs="Times New Roman"/>
          <w:i/>
          <w:iCs/>
          <w:noProof/>
          <w:szCs w:val="24"/>
        </w:rPr>
        <w:t>medRxiv</w:t>
      </w:r>
      <w:r w:rsidRPr="00F8495A">
        <w:rPr>
          <w:rFonts w:ascii="Times New Roman" w:hAnsi="Times New Roman" w:cs="Times New Roman"/>
          <w:noProof/>
          <w:szCs w:val="24"/>
        </w:rPr>
        <w:t xml:space="preserve"> (2019) doi:10.1101/2019.12.13.19014902.</w:t>
      </w:r>
    </w:p>
    <w:p w14:paraId="2245B41D"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10.</w:t>
      </w:r>
      <w:r w:rsidRPr="00F8495A">
        <w:rPr>
          <w:rFonts w:ascii="Times New Roman" w:hAnsi="Times New Roman" w:cs="Times New Roman"/>
          <w:noProof/>
          <w:szCs w:val="24"/>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F8495A">
        <w:rPr>
          <w:rFonts w:ascii="Times New Roman" w:hAnsi="Times New Roman" w:cs="Times New Roman"/>
          <w:i/>
          <w:iCs/>
          <w:noProof/>
          <w:szCs w:val="24"/>
        </w:rPr>
        <w:t>EJNMMI Res.</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11</w:t>
      </w:r>
      <w:r w:rsidRPr="00F8495A">
        <w:rPr>
          <w:rFonts w:ascii="Times New Roman" w:hAnsi="Times New Roman" w:cs="Times New Roman"/>
          <w:noProof/>
          <w:szCs w:val="24"/>
        </w:rPr>
        <w:t>, 1–7 (2021).</w:t>
      </w:r>
    </w:p>
    <w:p w14:paraId="671B77E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lastRenderedPageBreak/>
        <w:t>11.</w:t>
      </w:r>
      <w:r w:rsidRPr="00F8495A">
        <w:rPr>
          <w:rFonts w:ascii="Times New Roman" w:hAnsi="Times New Roman" w:cs="Times New Roman"/>
          <w:noProof/>
          <w:szCs w:val="24"/>
        </w:rPr>
        <w:tab/>
        <w:t xml:space="preserve">Jack, C. R.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The Alzheimer’s Disease Neuroimaging Initiative (ADNI): MRI methods. </w:t>
      </w:r>
      <w:r w:rsidRPr="00F8495A">
        <w:rPr>
          <w:rFonts w:ascii="Times New Roman" w:hAnsi="Times New Roman" w:cs="Times New Roman"/>
          <w:i/>
          <w:iCs/>
          <w:noProof/>
          <w:szCs w:val="24"/>
        </w:rPr>
        <w:t>Journal of Magnetic Resonance Imaging</w:t>
      </w:r>
      <w:r w:rsidRPr="00F8495A">
        <w:rPr>
          <w:rFonts w:ascii="Times New Roman" w:hAnsi="Times New Roman" w:cs="Times New Roman"/>
          <w:noProof/>
          <w:szCs w:val="24"/>
        </w:rPr>
        <w:t xml:space="preserve"> vol. 27 (2008).</w:t>
      </w:r>
    </w:p>
    <w:p w14:paraId="23D37F22"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12.</w:t>
      </w:r>
      <w:r w:rsidRPr="00F8495A">
        <w:rPr>
          <w:rFonts w:ascii="Times New Roman" w:hAnsi="Times New Roman" w:cs="Times New Roman"/>
          <w:noProof/>
          <w:szCs w:val="24"/>
        </w:rPr>
        <w:tab/>
        <w:t xml:space="preserve">Pedregosa, F.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w:t>
      </w:r>
      <w:r w:rsidRPr="00F8495A">
        <w:rPr>
          <w:rFonts w:ascii="Times New Roman" w:hAnsi="Times New Roman" w:cs="Times New Roman"/>
          <w:i/>
          <w:iCs/>
          <w:noProof/>
          <w:szCs w:val="24"/>
        </w:rPr>
        <w:t>Scikit-learn: Machine Learning in Python Gaël Varoquaux Bertrand Thirion Vincent Dubourg Alexandre Passos PEDREGOSA, VAROQUAUX, GRAMFORT ET AL. Matthieu Perrot</w:t>
      </w:r>
      <w:r w:rsidRPr="00F8495A">
        <w:rPr>
          <w:rFonts w:ascii="Times New Roman" w:hAnsi="Times New Roman" w:cs="Times New Roman"/>
          <w:noProof/>
          <w:szCs w:val="24"/>
        </w:rPr>
        <w:t xml:space="preserve">. </w:t>
      </w:r>
      <w:r w:rsidRPr="00F8495A">
        <w:rPr>
          <w:rFonts w:ascii="Times New Roman" w:hAnsi="Times New Roman" w:cs="Times New Roman"/>
          <w:i/>
          <w:iCs/>
          <w:noProof/>
          <w:szCs w:val="24"/>
        </w:rPr>
        <w:t>Journal of Machine Learning Research</w:t>
      </w:r>
      <w:r w:rsidRPr="00F8495A">
        <w:rPr>
          <w:rFonts w:ascii="Times New Roman" w:hAnsi="Times New Roman" w:cs="Times New Roman"/>
          <w:noProof/>
          <w:szCs w:val="24"/>
        </w:rPr>
        <w:t xml:space="preserve"> vol. 12 http://scikit-learn.sourceforge.net. (2011).</w:t>
      </w:r>
    </w:p>
    <w:p w14:paraId="03C10742"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13.</w:t>
      </w:r>
      <w:r w:rsidRPr="00F8495A">
        <w:rPr>
          <w:rFonts w:ascii="Times New Roman" w:hAnsi="Times New Roman" w:cs="Times New Roman"/>
          <w:noProof/>
          <w:szCs w:val="24"/>
        </w:rPr>
        <w:tab/>
        <w:t xml:space="preserve">Schaefer, A.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Local-Global Parcellation of the Human Cerebral Cortex from Intrinsic Functional Connectivity MRI. </w:t>
      </w:r>
      <w:r w:rsidRPr="00F8495A">
        <w:rPr>
          <w:rFonts w:ascii="Times New Roman" w:hAnsi="Times New Roman" w:cs="Times New Roman"/>
          <w:i/>
          <w:iCs/>
          <w:noProof/>
          <w:szCs w:val="24"/>
        </w:rPr>
        <w:t>Cereb. Cortex</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28</w:t>
      </w:r>
      <w:r w:rsidRPr="00F8495A">
        <w:rPr>
          <w:rFonts w:ascii="Times New Roman" w:hAnsi="Times New Roman" w:cs="Times New Roman"/>
          <w:noProof/>
          <w:szCs w:val="24"/>
        </w:rPr>
        <w:t>, (2018).</w:t>
      </w:r>
    </w:p>
    <w:p w14:paraId="1F402288"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14.</w:t>
      </w:r>
      <w:r w:rsidRPr="00F8495A">
        <w:rPr>
          <w:rFonts w:ascii="Times New Roman" w:hAnsi="Times New Roman" w:cs="Times New Roman"/>
          <w:noProof/>
          <w:szCs w:val="24"/>
        </w:rPr>
        <w:tab/>
        <w:t xml:space="preserve">Tian, Y., Margulies, D. S., Breakspear, M. &amp; Zalesky, A. Hierarchical organization of the human subcortex unveiled with functional connectivity gradients. </w:t>
      </w:r>
      <w:r w:rsidRPr="00F8495A">
        <w:rPr>
          <w:rFonts w:ascii="Times New Roman" w:hAnsi="Times New Roman" w:cs="Times New Roman"/>
          <w:i/>
          <w:iCs/>
          <w:noProof/>
          <w:szCs w:val="24"/>
        </w:rPr>
        <w:t>bioRxiv</w:t>
      </w:r>
      <w:r w:rsidRPr="00F8495A">
        <w:rPr>
          <w:rFonts w:ascii="Times New Roman" w:hAnsi="Times New Roman" w:cs="Times New Roman"/>
          <w:noProof/>
          <w:szCs w:val="24"/>
        </w:rPr>
        <w:t xml:space="preserve"> (2020) doi:10.1101/2020.01.13.903542.</w:t>
      </w:r>
    </w:p>
    <w:p w14:paraId="7A796DAE"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15.</w:t>
      </w:r>
      <w:r w:rsidRPr="00F8495A">
        <w:rPr>
          <w:rFonts w:ascii="Times New Roman" w:hAnsi="Times New Roman" w:cs="Times New Roman"/>
          <w:noProof/>
          <w:szCs w:val="24"/>
        </w:rPr>
        <w:tab/>
        <w:t xml:space="preserve">Suzman, R. &amp; Riley, M. W. Introducing the ‘oldest old’. </w:t>
      </w:r>
      <w:r w:rsidRPr="00F8495A">
        <w:rPr>
          <w:rFonts w:ascii="Times New Roman" w:hAnsi="Times New Roman" w:cs="Times New Roman"/>
          <w:i/>
          <w:iCs/>
          <w:noProof/>
          <w:szCs w:val="24"/>
        </w:rPr>
        <w:t>Milbank Mem. Fund Q. Health Soc.</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63</w:t>
      </w:r>
      <w:r w:rsidRPr="00F8495A">
        <w:rPr>
          <w:rFonts w:ascii="Times New Roman" w:hAnsi="Times New Roman" w:cs="Times New Roman"/>
          <w:noProof/>
          <w:szCs w:val="24"/>
        </w:rPr>
        <w:t>, (1985).</w:t>
      </w:r>
    </w:p>
    <w:p w14:paraId="1F71A7D8"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16.</w:t>
      </w:r>
      <w:r w:rsidRPr="00F8495A">
        <w:rPr>
          <w:rFonts w:ascii="Times New Roman" w:hAnsi="Times New Roman" w:cs="Times New Roman"/>
          <w:noProof/>
          <w:szCs w:val="24"/>
        </w:rPr>
        <w:tab/>
        <w:t xml:space="preserve">Beheshti, I.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Predicting brain age using machine learning algorithms: A comprehensive evaluation. </w:t>
      </w:r>
      <w:r w:rsidRPr="00F8495A">
        <w:rPr>
          <w:rFonts w:ascii="Times New Roman" w:hAnsi="Times New Roman" w:cs="Times New Roman"/>
          <w:i/>
          <w:iCs/>
          <w:noProof/>
          <w:szCs w:val="24"/>
        </w:rPr>
        <w:t>IEEE J. Biomed. Heal. Informatics</w:t>
      </w:r>
      <w:r w:rsidRPr="00F8495A">
        <w:rPr>
          <w:rFonts w:ascii="Times New Roman" w:hAnsi="Times New Roman" w:cs="Times New Roman"/>
          <w:noProof/>
          <w:szCs w:val="24"/>
        </w:rPr>
        <w:t xml:space="preserve"> (2021) doi:10.1109/JBHI.2021.3083187.</w:t>
      </w:r>
    </w:p>
    <w:p w14:paraId="6640D837"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17.</w:t>
      </w:r>
      <w:r w:rsidRPr="00F8495A">
        <w:rPr>
          <w:rFonts w:ascii="Times New Roman" w:hAnsi="Times New Roman" w:cs="Times New Roman"/>
          <w:noProof/>
          <w:szCs w:val="24"/>
        </w:rPr>
        <w:tab/>
        <w:t xml:space="preserve">Beheshti, I., Nugent, S., Potvin, O. &amp; Duchesne, S. Bias-adjustment in neuroimaging-based brain age frameworks: A robust scheme. </w:t>
      </w:r>
      <w:r w:rsidRPr="00F8495A">
        <w:rPr>
          <w:rFonts w:ascii="Times New Roman" w:hAnsi="Times New Roman" w:cs="Times New Roman"/>
          <w:i/>
          <w:iCs/>
          <w:noProof/>
          <w:szCs w:val="24"/>
        </w:rPr>
        <w:t>NeuroImage Clin.</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24</w:t>
      </w:r>
      <w:r w:rsidRPr="00F8495A">
        <w:rPr>
          <w:rFonts w:ascii="Times New Roman" w:hAnsi="Times New Roman" w:cs="Times New Roman"/>
          <w:noProof/>
          <w:szCs w:val="24"/>
        </w:rPr>
        <w:t>, (2019).</w:t>
      </w:r>
    </w:p>
    <w:p w14:paraId="60B3B282"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18.</w:t>
      </w:r>
      <w:r w:rsidRPr="00F8495A">
        <w:rPr>
          <w:rFonts w:ascii="Times New Roman" w:hAnsi="Times New Roman" w:cs="Times New Roman"/>
          <w:noProof/>
          <w:szCs w:val="24"/>
        </w:rPr>
        <w:tab/>
        <w:t xml:space="preserve">Liang, H., Zhang, F. &amp; Niu, X. Investigating systematic bias in brain age estimation with application to post-traumatic stress disorders. </w:t>
      </w:r>
      <w:r w:rsidRPr="00F8495A">
        <w:rPr>
          <w:rFonts w:ascii="Times New Roman" w:hAnsi="Times New Roman" w:cs="Times New Roman"/>
          <w:i/>
          <w:iCs/>
          <w:noProof/>
          <w:szCs w:val="24"/>
        </w:rPr>
        <w:t>Hum. Brain Mapp.</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40</w:t>
      </w:r>
      <w:r w:rsidRPr="00F8495A">
        <w:rPr>
          <w:rFonts w:ascii="Times New Roman" w:hAnsi="Times New Roman" w:cs="Times New Roman"/>
          <w:noProof/>
          <w:szCs w:val="24"/>
        </w:rPr>
        <w:t>, (2019).</w:t>
      </w:r>
    </w:p>
    <w:p w14:paraId="68D4211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19.</w:t>
      </w:r>
      <w:r w:rsidRPr="00F8495A">
        <w:rPr>
          <w:rFonts w:ascii="Times New Roman" w:hAnsi="Times New Roman" w:cs="Times New Roman"/>
          <w:noProof/>
          <w:szCs w:val="24"/>
        </w:rPr>
        <w:tab/>
        <w:t xml:space="preserve">de Lange, A. M. G. &amp; Cole, J. H. Commentary: Correction procedures in brain-age prediction. </w:t>
      </w:r>
      <w:r w:rsidRPr="00F8495A">
        <w:rPr>
          <w:rFonts w:ascii="Times New Roman" w:hAnsi="Times New Roman" w:cs="Times New Roman"/>
          <w:i/>
          <w:iCs/>
          <w:noProof/>
          <w:szCs w:val="24"/>
        </w:rPr>
        <w:t>NeuroImage: Clinical</w:t>
      </w:r>
      <w:r w:rsidRPr="00F8495A">
        <w:rPr>
          <w:rFonts w:ascii="Times New Roman" w:hAnsi="Times New Roman" w:cs="Times New Roman"/>
          <w:noProof/>
          <w:szCs w:val="24"/>
        </w:rPr>
        <w:t xml:space="preserve"> vol. 26 (2020).</w:t>
      </w:r>
    </w:p>
    <w:p w14:paraId="2D060623"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20.</w:t>
      </w:r>
      <w:r w:rsidRPr="00F8495A">
        <w:rPr>
          <w:rFonts w:ascii="Times New Roman" w:hAnsi="Times New Roman" w:cs="Times New Roman"/>
          <w:noProof/>
          <w:szCs w:val="24"/>
        </w:rPr>
        <w:tab/>
        <w:t xml:space="preserve">Cole, J. H.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Brain age predicts mortality. </w:t>
      </w:r>
      <w:r w:rsidRPr="00F8495A">
        <w:rPr>
          <w:rFonts w:ascii="Times New Roman" w:hAnsi="Times New Roman" w:cs="Times New Roman"/>
          <w:i/>
          <w:iCs/>
          <w:noProof/>
          <w:szCs w:val="24"/>
        </w:rPr>
        <w:t>Mol. Psychiatry</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23</w:t>
      </w:r>
      <w:r w:rsidRPr="00F8495A">
        <w:rPr>
          <w:rFonts w:ascii="Times New Roman" w:hAnsi="Times New Roman" w:cs="Times New Roman"/>
          <w:noProof/>
          <w:szCs w:val="24"/>
        </w:rPr>
        <w:t>, (2018).</w:t>
      </w:r>
    </w:p>
    <w:p w14:paraId="5B26289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21.</w:t>
      </w:r>
      <w:r w:rsidRPr="00F8495A">
        <w:rPr>
          <w:rFonts w:ascii="Times New Roman" w:hAnsi="Times New Roman" w:cs="Times New Roman"/>
          <w:noProof/>
          <w:szCs w:val="24"/>
        </w:rPr>
        <w:tab/>
        <w:t xml:space="preserve">Crane, P. K.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Development and assessment of a composite score for memory in the Alzheimer’s Disease Neuroimaging Initiative (ADNI). </w:t>
      </w:r>
      <w:r w:rsidRPr="00F8495A">
        <w:rPr>
          <w:rFonts w:ascii="Times New Roman" w:hAnsi="Times New Roman" w:cs="Times New Roman"/>
          <w:i/>
          <w:iCs/>
          <w:noProof/>
          <w:szCs w:val="24"/>
        </w:rPr>
        <w:t>Brain Imaging Behav.</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6</w:t>
      </w:r>
      <w:r w:rsidRPr="00F8495A">
        <w:rPr>
          <w:rFonts w:ascii="Times New Roman" w:hAnsi="Times New Roman" w:cs="Times New Roman"/>
          <w:noProof/>
          <w:szCs w:val="24"/>
        </w:rPr>
        <w:t>, (2012).</w:t>
      </w:r>
    </w:p>
    <w:p w14:paraId="61EFBAFD"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22.</w:t>
      </w:r>
      <w:r w:rsidRPr="00F8495A">
        <w:rPr>
          <w:rFonts w:ascii="Times New Roman" w:hAnsi="Times New Roman" w:cs="Times New Roman"/>
          <w:noProof/>
          <w:szCs w:val="24"/>
        </w:rPr>
        <w:tab/>
        <w:t xml:space="preserve">Gibbons, L. E.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A composite score for executive functioning, validated in Alzheimer’s Disease Neuroimaging Initiative (ADNI) participants with baseline mild cognitive impairment. </w:t>
      </w:r>
      <w:r w:rsidRPr="00F8495A">
        <w:rPr>
          <w:rFonts w:ascii="Times New Roman" w:hAnsi="Times New Roman" w:cs="Times New Roman"/>
          <w:i/>
          <w:iCs/>
          <w:noProof/>
          <w:szCs w:val="24"/>
        </w:rPr>
        <w:t>Brain Imaging Behav.</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6</w:t>
      </w:r>
      <w:r w:rsidRPr="00F8495A">
        <w:rPr>
          <w:rFonts w:ascii="Times New Roman" w:hAnsi="Times New Roman" w:cs="Times New Roman"/>
          <w:noProof/>
          <w:szCs w:val="24"/>
        </w:rPr>
        <w:t>, (2012).</w:t>
      </w:r>
    </w:p>
    <w:p w14:paraId="44E5541A"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23.</w:t>
      </w:r>
      <w:r w:rsidRPr="00F8495A">
        <w:rPr>
          <w:rFonts w:ascii="Times New Roman" w:hAnsi="Times New Roman" w:cs="Times New Roman"/>
          <w:noProof/>
          <w:szCs w:val="24"/>
        </w:rPr>
        <w:tab/>
        <w:t xml:space="preserve">Landau, S., Koeppe, R. &amp; Jagust, W. </w:t>
      </w:r>
      <w:r w:rsidRPr="00F8495A">
        <w:rPr>
          <w:rFonts w:ascii="Times New Roman" w:hAnsi="Times New Roman" w:cs="Times New Roman"/>
          <w:i/>
          <w:iCs/>
          <w:noProof/>
          <w:szCs w:val="24"/>
        </w:rPr>
        <w:t>Florbetaben processing and positivity threshold derivation Motivation for changing the threshold</w:t>
      </w:r>
      <w:r w:rsidRPr="00F8495A">
        <w:rPr>
          <w:rFonts w:ascii="Times New Roman" w:hAnsi="Times New Roman" w:cs="Times New Roman"/>
          <w:noProof/>
          <w:szCs w:val="24"/>
        </w:rPr>
        <w:t>. (2011).</w:t>
      </w:r>
    </w:p>
    <w:p w14:paraId="2CD83B45"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24.</w:t>
      </w:r>
      <w:r w:rsidRPr="00F8495A">
        <w:rPr>
          <w:rFonts w:ascii="Times New Roman" w:hAnsi="Times New Roman" w:cs="Times New Roman"/>
          <w:noProof/>
          <w:szCs w:val="24"/>
        </w:rPr>
        <w:tab/>
        <w:t xml:space="preserve">Landau, S. &amp; Jagust, W. </w:t>
      </w:r>
      <w:r w:rsidRPr="00F8495A">
        <w:rPr>
          <w:rFonts w:ascii="Times New Roman" w:hAnsi="Times New Roman" w:cs="Times New Roman"/>
          <w:i/>
          <w:iCs/>
          <w:noProof/>
          <w:szCs w:val="24"/>
        </w:rPr>
        <w:t>Florbetapir processing methods</w:t>
      </w:r>
      <w:r w:rsidRPr="00F8495A">
        <w:rPr>
          <w:rFonts w:ascii="Times New Roman" w:hAnsi="Times New Roman" w:cs="Times New Roman"/>
          <w:noProof/>
          <w:szCs w:val="24"/>
        </w:rPr>
        <w:t>. (2011).</w:t>
      </w:r>
    </w:p>
    <w:p w14:paraId="7E668707"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25.</w:t>
      </w:r>
      <w:r w:rsidRPr="00F8495A">
        <w:rPr>
          <w:rFonts w:ascii="Times New Roman" w:hAnsi="Times New Roman" w:cs="Times New Roman"/>
          <w:noProof/>
          <w:szCs w:val="24"/>
        </w:rPr>
        <w:tab/>
        <w:t xml:space="preserve">Jagust, W.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Relationships between biomarkers in aging and dementia. </w:t>
      </w:r>
      <w:r w:rsidRPr="00F8495A">
        <w:rPr>
          <w:rFonts w:ascii="Times New Roman" w:hAnsi="Times New Roman" w:cs="Times New Roman"/>
          <w:i/>
          <w:iCs/>
          <w:noProof/>
          <w:szCs w:val="24"/>
        </w:rPr>
        <w:t>Neurology</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73</w:t>
      </w:r>
      <w:r w:rsidRPr="00F8495A">
        <w:rPr>
          <w:rFonts w:ascii="Times New Roman" w:hAnsi="Times New Roman" w:cs="Times New Roman"/>
          <w:noProof/>
          <w:szCs w:val="24"/>
        </w:rPr>
        <w:t>, 1193–1199 (2009).</w:t>
      </w:r>
    </w:p>
    <w:p w14:paraId="3E5703E4"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26.</w:t>
      </w:r>
      <w:r w:rsidRPr="00F8495A">
        <w:rPr>
          <w:rFonts w:ascii="Times New Roman" w:hAnsi="Times New Roman" w:cs="Times New Roman"/>
          <w:noProof/>
          <w:szCs w:val="24"/>
        </w:rPr>
        <w:tab/>
        <w:t xml:space="preserve">Jagust, W.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The Alzheimer’s Disease Neuroimaging Initiative positron emission tomography core. </w:t>
      </w:r>
      <w:r w:rsidRPr="00F8495A">
        <w:rPr>
          <w:rFonts w:ascii="Times New Roman" w:hAnsi="Times New Roman" w:cs="Times New Roman"/>
          <w:i/>
          <w:iCs/>
          <w:noProof/>
          <w:szCs w:val="24"/>
        </w:rPr>
        <w:t>Alzheimer’s Dement.</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6</w:t>
      </w:r>
      <w:r w:rsidRPr="00F8495A">
        <w:rPr>
          <w:rFonts w:ascii="Times New Roman" w:hAnsi="Times New Roman" w:cs="Times New Roman"/>
          <w:noProof/>
          <w:szCs w:val="24"/>
        </w:rPr>
        <w:t>, (2010).</w:t>
      </w:r>
    </w:p>
    <w:p w14:paraId="2B3D0E7B"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27.</w:t>
      </w:r>
      <w:r w:rsidRPr="00F8495A">
        <w:rPr>
          <w:rFonts w:ascii="Times New Roman" w:hAnsi="Times New Roman" w:cs="Times New Roman"/>
          <w:noProof/>
          <w:szCs w:val="24"/>
        </w:rPr>
        <w:tab/>
        <w:t xml:space="preserve">Blennow, K.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Predicting clinical decline and conversion to Alzheimer’s disease or dementia using novel Elecsys Aβ(1–42), pTau and tTau CSF immunoassays. </w:t>
      </w:r>
      <w:r w:rsidRPr="00F8495A">
        <w:rPr>
          <w:rFonts w:ascii="Times New Roman" w:hAnsi="Times New Roman" w:cs="Times New Roman"/>
          <w:i/>
          <w:iCs/>
          <w:noProof/>
          <w:szCs w:val="24"/>
        </w:rPr>
        <w:t>Sci. Rep.</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9</w:t>
      </w:r>
      <w:r w:rsidRPr="00F8495A">
        <w:rPr>
          <w:rFonts w:ascii="Times New Roman" w:hAnsi="Times New Roman" w:cs="Times New Roman"/>
          <w:noProof/>
          <w:szCs w:val="24"/>
        </w:rPr>
        <w:t>, (2019).</w:t>
      </w:r>
    </w:p>
    <w:p w14:paraId="6061578D"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28.</w:t>
      </w:r>
      <w:r w:rsidRPr="00F8495A">
        <w:rPr>
          <w:rFonts w:ascii="Times New Roman" w:hAnsi="Times New Roman" w:cs="Times New Roman"/>
          <w:noProof/>
          <w:szCs w:val="24"/>
        </w:rPr>
        <w:tab/>
        <w:t xml:space="preserve">Hansson, O.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CSF biomarkers of Alzheimer’s disease concord with amyloid-β PET and predict clinical progression: A study of fully automated immunoassays in BioFINDER and ADNI cohorts. </w:t>
      </w:r>
      <w:r w:rsidRPr="00F8495A">
        <w:rPr>
          <w:rFonts w:ascii="Times New Roman" w:hAnsi="Times New Roman" w:cs="Times New Roman"/>
          <w:i/>
          <w:iCs/>
          <w:noProof/>
          <w:szCs w:val="24"/>
        </w:rPr>
        <w:t>Alzheimer’s Dement.</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14</w:t>
      </w:r>
      <w:r w:rsidRPr="00F8495A">
        <w:rPr>
          <w:rFonts w:ascii="Times New Roman" w:hAnsi="Times New Roman" w:cs="Times New Roman"/>
          <w:noProof/>
          <w:szCs w:val="24"/>
        </w:rPr>
        <w:t>, (2018).</w:t>
      </w:r>
    </w:p>
    <w:p w14:paraId="1168B862"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29.</w:t>
      </w:r>
      <w:r w:rsidRPr="00F8495A">
        <w:rPr>
          <w:rFonts w:ascii="Times New Roman" w:hAnsi="Times New Roman" w:cs="Times New Roman"/>
          <w:noProof/>
          <w:szCs w:val="24"/>
        </w:rPr>
        <w:tab/>
        <w:t xml:space="preserve">Ranganathan, P., Pramesh, C. &amp; Aggarwal, R. Common pitfalls in statistical analysis: Logistic regression. </w:t>
      </w:r>
      <w:r w:rsidRPr="00F8495A">
        <w:rPr>
          <w:rFonts w:ascii="Times New Roman" w:hAnsi="Times New Roman" w:cs="Times New Roman"/>
          <w:i/>
          <w:iCs/>
          <w:noProof/>
          <w:szCs w:val="24"/>
        </w:rPr>
        <w:t>Perspect. Clin. Res.</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8</w:t>
      </w:r>
      <w:r w:rsidRPr="00F8495A">
        <w:rPr>
          <w:rFonts w:ascii="Times New Roman" w:hAnsi="Times New Roman" w:cs="Times New Roman"/>
          <w:noProof/>
          <w:szCs w:val="24"/>
        </w:rPr>
        <w:t>, (2017).</w:t>
      </w:r>
    </w:p>
    <w:p w14:paraId="79763A40"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30.</w:t>
      </w:r>
      <w:r w:rsidRPr="00F8495A">
        <w:rPr>
          <w:rFonts w:ascii="Times New Roman" w:hAnsi="Times New Roman" w:cs="Times New Roman"/>
          <w:noProof/>
          <w:szCs w:val="24"/>
        </w:rPr>
        <w:tab/>
        <w:t xml:space="preserve">Jessen, F.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A conceptual framework for research on subjective cognitive decline in preclinical Alzheimer’s disease. </w:t>
      </w:r>
      <w:r w:rsidRPr="00F8495A">
        <w:rPr>
          <w:rFonts w:ascii="Times New Roman" w:hAnsi="Times New Roman" w:cs="Times New Roman"/>
          <w:i/>
          <w:iCs/>
          <w:noProof/>
          <w:szCs w:val="24"/>
        </w:rPr>
        <w:t>Alzheimer’s Dement.</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10</w:t>
      </w:r>
      <w:r w:rsidRPr="00F8495A">
        <w:rPr>
          <w:rFonts w:ascii="Times New Roman" w:hAnsi="Times New Roman" w:cs="Times New Roman"/>
          <w:noProof/>
          <w:szCs w:val="24"/>
        </w:rPr>
        <w:t>, (2014).</w:t>
      </w:r>
    </w:p>
    <w:p w14:paraId="47A5A15C"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lastRenderedPageBreak/>
        <w:t>31.</w:t>
      </w:r>
      <w:r w:rsidRPr="00F8495A">
        <w:rPr>
          <w:rFonts w:ascii="Times New Roman" w:hAnsi="Times New Roman" w:cs="Times New Roman"/>
          <w:noProof/>
          <w:szCs w:val="24"/>
        </w:rPr>
        <w:tab/>
        <w:t xml:space="preserve">Parfenov, V. A., Zakharov, V. V., Kabaeva, A. R. &amp; Vakhnina, N. V. Subjective cognitive decline as a predictor of future cognitive decline a systematic review. </w:t>
      </w:r>
      <w:r w:rsidRPr="00F8495A">
        <w:rPr>
          <w:rFonts w:ascii="Times New Roman" w:hAnsi="Times New Roman" w:cs="Times New Roman"/>
          <w:i/>
          <w:iCs/>
          <w:noProof/>
          <w:szCs w:val="24"/>
        </w:rPr>
        <w:t>Dement. e Neuropsychol.</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14</w:t>
      </w:r>
      <w:r w:rsidRPr="00F8495A">
        <w:rPr>
          <w:rFonts w:ascii="Times New Roman" w:hAnsi="Times New Roman" w:cs="Times New Roman"/>
          <w:noProof/>
          <w:szCs w:val="24"/>
        </w:rPr>
        <w:t>, (2020).</w:t>
      </w:r>
    </w:p>
    <w:p w14:paraId="382C26DB"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32.</w:t>
      </w:r>
      <w:r w:rsidRPr="00F8495A">
        <w:rPr>
          <w:rFonts w:ascii="Times New Roman" w:hAnsi="Times New Roman" w:cs="Times New Roman"/>
          <w:noProof/>
          <w:szCs w:val="24"/>
        </w:rPr>
        <w:tab/>
        <w:t xml:space="preserve">Doering, E.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Introducing a Gatekeeping Methodology for Amyloid Status Assessment in Mild Cognitive Impairmenttle. </w:t>
      </w:r>
      <w:r w:rsidRPr="00F8495A">
        <w:rPr>
          <w:rFonts w:ascii="Times New Roman" w:hAnsi="Times New Roman" w:cs="Times New Roman"/>
          <w:i/>
          <w:iCs/>
          <w:noProof/>
          <w:szCs w:val="24"/>
        </w:rPr>
        <w:t>Eur. J. Nucl. Med. Mol. Imaging</w:t>
      </w:r>
      <w:r w:rsidRPr="00F8495A">
        <w:rPr>
          <w:rFonts w:ascii="Times New Roman" w:hAnsi="Times New Roman" w:cs="Times New Roman"/>
          <w:noProof/>
          <w:szCs w:val="24"/>
        </w:rPr>
        <w:t>.</w:t>
      </w:r>
    </w:p>
    <w:p w14:paraId="10DB70A2"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33.</w:t>
      </w:r>
      <w:r w:rsidRPr="00F8495A">
        <w:rPr>
          <w:rFonts w:ascii="Times New Roman" w:hAnsi="Times New Roman" w:cs="Times New Roman"/>
          <w:noProof/>
          <w:szCs w:val="24"/>
        </w:rPr>
        <w:tab/>
        <w:t xml:space="preserve">Cole, J. H., Marioni, R. E., Harris, S. E. &amp; Deary, I. J. Brain age and other bodily ‘ages’: implications for neuropsychiatry. </w:t>
      </w:r>
      <w:r w:rsidRPr="00F8495A">
        <w:rPr>
          <w:rFonts w:ascii="Times New Roman" w:hAnsi="Times New Roman" w:cs="Times New Roman"/>
          <w:i/>
          <w:iCs/>
          <w:noProof/>
          <w:szCs w:val="24"/>
        </w:rPr>
        <w:t>Molecular Psychiatry</w:t>
      </w:r>
      <w:r w:rsidRPr="00F8495A">
        <w:rPr>
          <w:rFonts w:ascii="Times New Roman" w:hAnsi="Times New Roman" w:cs="Times New Roman"/>
          <w:noProof/>
          <w:szCs w:val="24"/>
        </w:rPr>
        <w:t xml:space="preserve"> vol. 24 (2019).</w:t>
      </w:r>
    </w:p>
    <w:p w14:paraId="4D7CBEDB"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34.</w:t>
      </w:r>
      <w:r w:rsidRPr="00F8495A">
        <w:rPr>
          <w:rFonts w:ascii="Times New Roman" w:hAnsi="Times New Roman" w:cs="Times New Roman"/>
          <w:noProof/>
          <w:szCs w:val="24"/>
        </w:rPr>
        <w:tab/>
        <w:t xml:space="preserve">Eickhoff, C. R.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Advanced brain ageing in Parkinson’s disease is related to disease duration and individual impairment. </w:t>
      </w:r>
      <w:r w:rsidRPr="00F8495A">
        <w:rPr>
          <w:rFonts w:ascii="Times New Roman" w:hAnsi="Times New Roman" w:cs="Times New Roman"/>
          <w:i/>
          <w:iCs/>
          <w:noProof/>
          <w:szCs w:val="24"/>
        </w:rPr>
        <w:t>Brain Commun.</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3</w:t>
      </w:r>
      <w:r w:rsidRPr="00F8495A">
        <w:rPr>
          <w:rFonts w:ascii="Times New Roman" w:hAnsi="Times New Roman" w:cs="Times New Roman"/>
          <w:noProof/>
          <w:szCs w:val="24"/>
        </w:rPr>
        <w:t>, (2021).</w:t>
      </w:r>
    </w:p>
    <w:p w14:paraId="45B2C6C1"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35.</w:t>
      </w:r>
      <w:r w:rsidRPr="00F8495A">
        <w:rPr>
          <w:rFonts w:ascii="Times New Roman" w:hAnsi="Times New Roman" w:cs="Times New Roman"/>
          <w:noProof/>
          <w:szCs w:val="24"/>
        </w:rPr>
        <w:tab/>
        <w:t xml:space="preserve">Wrigglesworth, J.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Factors associated with brain ageing - a systematic review. </w:t>
      </w:r>
      <w:r w:rsidRPr="00F8495A">
        <w:rPr>
          <w:rFonts w:ascii="Times New Roman" w:hAnsi="Times New Roman" w:cs="Times New Roman"/>
          <w:i/>
          <w:iCs/>
          <w:noProof/>
          <w:szCs w:val="24"/>
        </w:rPr>
        <w:t>BMC Neurol.</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21</w:t>
      </w:r>
      <w:r w:rsidRPr="00F8495A">
        <w:rPr>
          <w:rFonts w:ascii="Times New Roman" w:hAnsi="Times New Roman" w:cs="Times New Roman"/>
          <w:noProof/>
          <w:szCs w:val="24"/>
        </w:rPr>
        <w:t>, (2021).</w:t>
      </w:r>
    </w:p>
    <w:p w14:paraId="767FA2DE"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36.</w:t>
      </w:r>
      <w:r w:rsidRPr="00F8495A">
        <w:rPr>
          <w:rFonts w:ascii="Times New Roman" w:hAnsi="Times New Roman" w:cs="Times New Roman"/>
          <w:noProof/>
          <w:szCs w:val="24"/>
        </w:rPr>
        <w:tab/>
        <w:t xml:space="preserve">Goldstein, G. &amp; Shelly, C. Does the Right Hemisphere Age More Rapidly than the Left? </w:t>
      </w:r>
      <w:r w:rsidRPr="00F8495A">
        <w:rPr>
          <w:rFonts w:ascii="Times New Roman" w:hAnsi="Times New Roman" w:cs="Times New Roman"/>
          <w:i/>
          <w:iCs/>
          <w:noProof/>
          <w:szCs w:val="24"/>
        </w:rPr>
        <w:t>J. Clin. Neuropsychol.</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3</w:t>
      </w:r>
      <w:r w:rsidRPr="00F8495A">
        <w:rPr>
          <w:rFonts w:ascii="Times New Roman" w:hAnsi="Times New Roman" w:cs="Times New Roman"/>
          <w:noProof/>
          <w:szCs w:val="24"/>
        </w:rPr>
        <w:t>, (1981).</w:t>
      </w:r>
    </w:p>
    <w:p w14:paraId="199806CD"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szCs w:val="24"/>
        </w:rPr>
      </w:pPr>
      <w:r w:rsidRPr="00F8495A">
        <w:rPr>
          <w:rFonts w:ascii="Times New Roman" w:hAnsi="Times New Roman" w:cs="Times New Roman"/>
          <w:noProof/>
          <w:szCs w:val="24"/>
        </w:rPr>
        <w:t>37.</w:t>
      </w:r>
      <w:r w:rsidRPr="00F8495A">
        <w:rPr>
          <w:rFonts w:ascii="Times New Roman" w:hAnsi="Times New Roman" w:cs="Times New Roman"/>
          <w:noProof/>
          <w:szCs w:val="24"/>
        </w:rPr>
        <w:tab/>
        <w:t xml:space="preserve">Dolcos, F., Rice, H. J. &amp; Cabeza, R. Hemispheric asymmetry and aging: Right hemisphere decline or asymmetry reduction. </w:t>
      </w:r>
      <w:r w:rsidRPr="00F8495A">
        <w:rPr>
          <w:rFonts w:ascii="Times New Roman" w:hAnsi="Times New Roman" w:cs="Times New Roman"/>
          <w:i/>
          <w:iCs/>
          <w:noProof/>
          <w:szCs w:val="24"/>
        </w:rPr>
        <w:t>Neurosci. Biobehav. Rev.</w:t>
      </w:r>
      <w:r w:rsidRPr="00F8495A">
        <w:rPr>
          <w:rFonts w:ascii="Times New Roman" w:hAnsi="Times New Roman" w:cs="Times New Roman"/>
          <w:noProof/>
          <w:szCs w:val="24"/>
        </w:rPr>
        <w:t xml:space="preserve"> </w:t>
      </w:r>
      <w:r w:rsidRPr="00F8495A">
        <w:rPr>
          <w:rFonts w:ascii="Times New Roman" w:hAnsi="Times New Roman" w:cs="Times New Roman"/>
          <w:b/>
          <w:bCs/>
          <w:noProof/>
          <w:szCs w:val="24"/>
        </w:rPr>
        <w:t>26</w:t>
      </w:r>
      <w:r w:rsidRPr="00F8495A">
        <w:rPr>
          <w:rFonts w:ascii="Times New Roman" w:hAnsi="Times New Roman" w:cs="Times New Roman"/>
          <w:noProof/>
          <w:szCs w:val="24"/>
        </w:rPr>
        <w:t>, (2002).</w:t>
      </w:r>
    </w:p>
    <w:p w14:paraId="7849AC87" w14:textId="77777777" w:rsidR="00F8495A" w:rsidRPr="00F8495A" w:rsidRDefault="00F8495A" w:rsidP="00F8495A">
      <w:pPr>
        <w:widowControl w:val="0"/>
        <w:autoSpaceDE w:val="0"/>
        <w:autoSpaceDN w:val="0"/>
        <w:adjustRightInd w:val="0"/>
        <w:spacing w:line="240" w:lineRule="auto"/>
        <w:ind w:left="640" w:hanging="640"/>
        <w:rPr>
          <w:rFonts w:ascii="Times New Roman" w:hAnsi="Times New Roman" w:cs="Times New Roman"/>
          <w:noProof/>
        </w:rPr>
      </w:pPr>
      <w:r w:rsidRPr="00F8495A">
        <w:rPr>
          <w:rFonts w:ascii="Times New Roman" w:hAnsi="Times New Roman" w:cs="Times New Roman"/>
          <w:noProof/>
          <w:szCs w:val="24"/>
        </w:rPr>
        <w:t>38.</w:t>
      </w:r>
      <w:r w:rsidRPr="00F8495A">
        <w:rPr>
          <w:rFonts w:ascii="Times New Roman" w:hAnsi="Times New Roman" w:cs="Times New Roman"/>
          <w:noProof/>
          <w:szCs w:val="24"/>
        </w:rPr>
        <w:tab/>
        <w:t xml:space="preserve">Bischof, G. N. </w:t>
      </w:r>
      <w:r w:rsidRPr="00F8495A">
        <w:rPr>
          <w:rFonts w:ascii="Times New Roman" w:hAnsi="Times New Roman" w:cs="Times New Roman"/>
          <w:i/>
          <w:iCs/>
          <w:noProof/>
          <w:szCs w:val="24"/>
        </w:rPr>
        <w:t>et al.</w:t>
      </w:r>
      <w:r w:rsidRPr="00F8495A">
        <w:rPr>
          <w:rFonts w:ascii="Times New Roman" w:hAnsi="Times New Roman" w:cs="Times New Roman"/>
          <w:noProof/>
          <w:szCs w:val="24"/>
        </w:rPr>
        <w:t xml:space="preserve"> Impact of tau and amyloid burden on glucose metabolism in Alzheimer’s disease. </w:t>
      </w:r>
      <w:r w:rsidRPr="00F8495A">
        <w:rPr>
          <w:rFonts w:ascii="Times New Roman" w:hAnsi="Times New Roman" w:cs="Times New Roman"/>
          <w:i/>
          <w:iCs/>
          <w:noProof/>
          <w:szCs w:val="24"/>
        </w:rPr>
        <w:t>Ann. Clin. Transl. Neurol.</w:t>
      </w:r>
      <w:r w:rsidRPr="00F8495A">
        <w:rPr>
          <w:rFonts w:ascii="Times New Roman" w:hAnsi="Times New Roman" w:cs="Times New Roman"/>
          <w:noProof/>
          <w:szCs w:val="24"/>
        </w:rPr>
        <w:t xml:space="preserve"> (2016) doi:10.1002/acn3.339.</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1306C15F"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 xml:space="preserve">All authors contributed to the study conception and design. </w:t>
      </w:r>
      <w:proofErr w:type="gramStart"/>
      <w:r w:rsidRPr="00050645">
        <w:rPr>
          <w:rFonts w:ascii="Times New Roman" w:hAnsi="Times New Roman" w:cs="Times New Roman"/>
          <w:sz w:val="20"/>
          <w:szCs w:val="20"/>
          <w:lang w:val="en-US"/>
        </w:rPr>
        <w:t>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proofErr w:type="gramEnd"/>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KP, </w:t>
      </w:r>
      <w:proofErr w:type="spellStart"/>
      <w:r>
        <w:rPr>
          <w:rFonts w:ascii="Times New Roman" w:hAnsi="Times New Roman" w:cs="Times New Roman"/>
          <w:sz w:val="20"/>
          <w:szCs w:val="20"/>
          <w:lang w:val="en-US"/>
        </w:rPr>
        <w:t>TvE</w:t>
      </w:r>
      <w:proofErr w:type="spellEnd"/>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w:t>
      </w:r>
      <w:proofErr w:type="gramStart"/>
      <w:r w:rsidRPr="00050645">
        <w:rPr>
          <w:rFonts w:ascii="Times New Roman" w:hAnsi="Times New Roman" w:cs="Times New Roman"/>
          <w:sz w:val="20"/>
          <w:szCs w:val="20"/>
          <w:lang w:val="en-US"/>
        </w:rPr>
        <w:t>The first draft of the manuscript was written by ED</w:t>
      </w:r>
      <w:proofErr w:type="gramEnd"/>
      <w:r w:rsidRPr="00050645">
        <w:rPr>
          <w:rFonts w:ascii="Times New Roman" w:hAnsi="Times New Roman" w:cs="Times New Roman"/>
          <w:sz w:val="20"/>
          <w:szCs w:val="20"/>
          <w:lang w:val="en-US"/>
        </w:rPr>
        <w:t xml:space="preserve">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29"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30"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31" w:author="Microsoft Office User" w:date="2022-06-07T10:45:00Z"/>
          <w:rFonts w:ascii="Times New Roman" w:eastAsia="Times New Roman" w:hAnsi="Times New Roman" w:cs="Times New Roman"/>
          <w:color w:val="000000"/>
          <w:lang w:val="en-US"/>
        </w:rPr>
      </w:pPr>
      <w:commentRangeStart w:id="32"/>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proofErr w:type="gramStart"/>
      <w:ins w:id="33" w:author="Microsoft Office User" w:date="2022-06-07T10:45:00Z">
        <w:r>
          <w:rPr>
            <w:rFonts w:ascii="Times New Roman" w:eastAsia="Times New Roman" w:hAnsi="Times New Roman" w:cs="Times New Roman"/>
            <w:color w:val="000000"/>
            <w:lang w:val="en-US"/>
          </w:rPr>
          <w:t>Maybe mention SFB?</w:t>
        </w:r>
      </w:ins>
      <w:commentRangeEnd w:id="32"/>
      <w:proofErr w:type="gramEnd"/>
      <w:r w:rsidR="00C65248">
        <w:rPr>
          <w:rStyle w:val="Kommentarzeichen"/>
        </w:rPr>
        <w:commentReference w:id="32"/>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proofErr w:type="gramStart"/>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C65248">
        <w:rPr>
          <w:rFonts w:ascii="Times New Roman" w:hAnsi="Times New Roman" w:cs="Times New Roman"/>
          <w:iCs/>
          <w:color w:val="000000"/>
          <w:lang w:val="en-US"/>
        </w:rPr>
        <w:t>Araclon</w:t>
      </w:r>
      <w:proofErr w:type="spellEnd"/>
      <w:r w:rsidRPr="00C65248">
        <w:rPr>
          <w:rFonts w:ascii="Times New Roman" w:hAnsi="Times New Roman" w:cs="Times New Roman"/>
          <w:iCs/>
          <w:color w:val="000000"/>
          <w:lang w:val="en-US"/>
        </w:rPr>
        <w:t xml:space="preserve"> Biotech; </w:t>
      </w:r>
      <w:proofErr w:type="spellStart"/>
      <w:r w:rsidRPr="00C65248">
        <w:rPr>
          <w:rFonts w:ascii="Times New Roman" w:hAnsi="Times New Roman" w:cs="Times New Roman"/>
          <w:iCs/>
          <w:color w:val="000000"/>
          <w:lang w:val="en-US"/>
        </w:rPr>
        <w:t>BioClinica</w:t>
      </w:r>
      <w:proofErr w:type="spellEnd"/>
      <w:r w:rsidRPr="00C65248">
        <w:rPr>
          <w:rFonts w:ascii="Times New Roman" w:hAnsi="Times New Roman" w:cs="Times New Roman"/>
          <w:iCs/>
          <w:color w:val="000000"/>
          <w:lang w:val="en-US"/>
        </w:rPr>
        <w:t xml:space="preserve">, Inc.; Biogen; Bristol-Myers Squibb Company; </w:t>
      </w:r>
      <w:proofErr w:type="spellStart"/>
      <w:r w:rsidRPr="00C65248">
        <w:rPr>
          <w:rFonts w:ascii="Times New Roman" w:hAnsi="Times New Roman" w:cs="Times New Roman"/>
          <w:iCs/>
          <w:color w:val="000000"/>
          <w:lang w:val="en-US"/>
        </w:rPr>
        <w:t>CereSpir</w:t>
      </w:r>
      <w:proofErr w:type="spellEnd"/>
      <w:r w:rsidRPr="00C65248">
        <w:rPr>
          <w:rFonts w:ascii="Times New Roman" w:hAnsi="Times New Roman" w:cs="Times New Roman"/>
          <w:iCs/>
          <w:color w:val="000000"/>
          <w:lang w:val="en-US"/>
        </w:rPr>
        <w:t xml:space="preserve">, Inc.; </w:t>
      </w:r>
      <w:proofErr w:type="spellStart"/>
      <w:r w:rsidRPr="00C65248">
        <w:rPr>
          <w:rFonts w:ascii="Times New Roman" w:hAnsi="Times New Roman" w:cs="Times New Roman"/>
          <w:iCs/>
          <w:color w:val="000000"/>
          <w:lang w:val="en-US"/>
        </w:rPr>
        <w:t>Cogstate</w:t>
      </w:r>
      <w:proofErr w:type="spellEnd"/>
      <w:r w:rsidRPr="00C65248">
        <w:rPr>
          <w:rFonts w:ascii="Times New Roman" w:hAnsi="Times New Roman" w:cs="Times New Roman"/>
          <w:iCs/>
          <w:color w:val="000000"/>
          <w:lang w:val="en-US"/>
        </w:rPr>
        <w:t xml:space="preserve">; Eisai Inc.; Elan Pharmaceuticals, Inc.; Eli Lilly and Company; </w:t>
      </w:r>
      <w:proofErr w:type="spellStart"/>
      <w:r w:rsidRPr="00C65248">
        <w:rPr>
          <w:rFonts w:ascii="Times New Roman" w:hAnsi="Times New Roman" w:cs="Times New Roman"/>
          <w:iCs/>
          <w:color w:val="000000"/>
          <w:lang w:val="en-US"/>
        </w:rPr>
        <w:t>EuroImmun</w:t>
      </w:r>
      <w:proofErr w:type="spellEnd"/>
      <w:r w:rsidRPr="00C65248">
        <w:rPr>
          <w:rFonts w:ascii="Times New Roman" w:hAnsi="Times New Roman" w:cs="Times New Roman"/>
          <w:iCs/>
          <w:color w:val="000000"/>
          <w:lang w:val="en-US"/>
        </w:rPr>
        <w:t xml:space="preserve">; F. Hoffmann-La Roche Ltd and its affiliated company Genentech, Inc.; </w:t>
      </w:r>
      <w:proofErr w:type="spellStart"/>
      <w:r w:rsidRPr="00C65248">
        <w:rPr>
          <w:rFonts w:ascii="Times New Roman" w:hAnsi="Times New Roman" w:cs="Times New Roman"/>
          <w:iCs/>
          <w:color w:val="000000"/>
          <w:lang w:val="en-US"/>
        </w:rPr>
        <w:t>Fujirebio</w:t>
      </w:r>
      <w:proofErr w:type="spellEnd"/>
      <w:r w:rsidRPr="00C65248">
        <w:rPr>
          <w:rFonts w:ascii="Times New Roman" w:hAnsi="Times New Roman" w:cs="Times New Roman"/>
          <w:iCs/>
          <w:color w:val="000000"/>
          <w:lang w:val="en-US"/>
        </w:rPr>
        <w:t xml:space="preserve">; GE Healthcare; IXICO </w:t>
      </w:r>
      <w:proofErr w:type="spellStart"/>
      <w:r w:rsidRPr="00C65248">
        <w:rPr>
          <w:rFonts w:ascii="Times New Roman" w:hAnsi="Times New Roman" w:cs="Times New Roman"/>
          <w:iCs/>
          <w:color w:val="000000"/>
          <w:lang w:val="en-US"/>
        </w:rPr>
        <w:t>Ltd.;Janssen</w:t>
      </w:r>
      <w:proofErr w:type="spellEnd"/>
      <w:r w:rsidRPr="00C65248">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C65248">
        <w:rPr>
          <w:rFonts w:ascii="Times New Roman" w:hAnsi="Times New Roman" w:cs="Times New Roman"/>
          <w:iCs/>
          <w:color w:val="000000"/>
          <w:lang w:val="en-US"/>
        </w:rPr>
        <w:t>Lumosity</w:t>
      </w:r>
      <w:proofErr w:type="spellEnd"/>
      <w:r w:rsidRPr="00C65248">
        <w:rPr>
          <w:rFonts w:ascii="Times New Roman" w:hAnsi="Times New Roman" w:cs="Times New Roman"/>
          <w:iCs/>
          <w:color w:val="000000"/>
          <w:lang w:val="en-US"/>
        </w:rPr>
        <w:t xml:space="preserve">; </w:t>
      </w:r>
      <w:proofErr w:type="spellStart"/>
      <w:r w:rsidRPr="00C65248">
        <w:rPr>
          <w:rFonts w:ascii="Times New Roman" w:hAnsi="Times New Roman" w:cs="Times New Roman"/>
          <w:iCs/>
          <w:color w:val="000000"/>
          <w:lang w:val="en-US"/>
        </w:rPr>
        <w:t>Lundbeck</w:t>
      </w:r>
      <w:proofErr w:type="spellEnd"/>
      <w:r w:rsidRPr="00C65248">
        <w:rPr>
          <w:rFonts w:ascii="Times New Roman" w:hAnsi="Times New Roman" w:cs="Times New Roman"/>
          <w:iCs/>
          <w:color w:val="000000"/>
          <w:lang w:val="en-US"/>
        </w:rPr>
        <w:t xml:space="preserve">; Merck &amp; Co., </w:t>
      </w:r>
      <w:proofErr w:type="spellStart"/>
      <w:r w:rsidRPr="00C65248">
        <w:rPr>
          <w:rFonts w:ascii="Times New Roman" w:hAnsi="Times New Roman" w:cs="Times New Roman"/>
          <w:iCs/>
          <w:color w:val="000000"/>
          <w:lang w:val="en-US"/>
        </w:rPr>
        <w:t>Inc</w:t>
      </w:r>
      <w:proofErr w:type="spellEnd"/>
      <w:r w:rsidRPr="00C65248">
        <w:rPr>
          <w:rFonts w:ascii="Times New Roman" w:hAnsi="Times New Roman" w:cs="Times New Roman"/>
          <w:iCs/>
          <w:color w:val="000000"/>
          <w:lang w:val="en-US"/>
        </w:rPr>
        <w:t>.;</w:t>
      </w:r>
      <w:proofErr w:type="spellStart"/>
      <w:r w:rsidRPr="00C65248">
        <w:rPr>
          <w:rFonts w:ascii="Times New Roman" w:hAnsi="Times New Roman" w:cs="Times New Roman"/>
          <w:iCs/>
          <w:color w:val="000000"/>
          <w:lang w:val="en-US"/>
        </w:rPr>
        <w:t>Meso</w:t>
      </w:r>
      <w:proofErr w:type="spellEnd"/>
      <w:r w:rsidRPr="00C65248">
        <w:rPr>
          <w:rFonts w:ascii="Times New Roman" w:hAnsi="Times New Roman" w:cs="Times New Roman"/>
          <w:iCs/>
          <w:color w:val="000000"/>
          <w:lang w:val="en-US"/>
        </w:rPr>
        <w:t xml:space="preserve"> Scale Diagnostics, LLC.; </w:t>
      </w:r>
      <w:proofErr w:type="spellStart"/>
      <w:r w:rsidRPr="00C65248">
        <w:rPr>
          <w:rFonts w:ascii="Times New Roman" w:hAnsi="Times New Roman" w:cs="Times New Roman"/>
          <w:iCs/>
          <w:color w:val="000000"/>
          <w:lang w:val="en-US"/>
        </w:rPr>
        <w:t>NeuroRx</w:t>
      </w:r>
      <w:proofErr w:type="spellEnd"/>
      <w:r w:rsidRPr="00C65248">
        <w:rPr>
          <w:rFonts w:ascii="Times New Roman" w:hAnsi="Times New Roman" w:cs="Times New Roman"/>
          <w:iCs/>
          <w:color w:val="000000"/>
          <w:lang w:val="en-US"/>
        </w:rPr>
        <w:t xml:space="preserve"> Research; </w:t>
      </w:r>
      <w:proofErr w:type="spellStart"/>
      <w:r w:rsidRPr="00C65248">
        <w:rPr>
          <w:rFonts w:ascii="Times New Roman" w:hAnsi="Times New Roman" w:cs="Times New Roman"/>
          <w:iCs/>
          <w:color w:val="000000"/>
          <w:lang w:val="en-US"/>
        </w:rPr>
        <w:t>Neurotrack</w:t>
      </w:r>
      <w:proofErr w:type="spellEnd"/>
      <w:r w:rsidRPr="00C65248">
        <w:rPr>
          <w:rFonts w:ascii="Times New Roman" w:hAnsi="Times New Roman" w:cs="Times New Roman"/>
          <w:iCs/>
          <w:color w:val="000000"/>
          <w:lang w:val="en-US"/>
        </w:rPr>
        <w:t xml:space="preserve"> Technologies; Novartis Pharmaceuticals Corporation; Pfizer Inc.; </w:t>
      </w:r>
      <w:proofErr w:type="spellStart"/>
      <w:r w:rsidRPr="00C65248">
        <w:rPr>
          <w:rFonts w:ascii="Times New Roman" w:hAnsi="Times New Roman" w:cs="Times New Roman"/>
          <w:iCs/>
          <w:color w:val="000000"/>
          <w:lang w:val="en-US"/>
        </w:rPr>
        <w:t>Piramal</w:t>
      </w:r>
      <w:proofErr w:type="spellEnd"/>
      <w:r w:rsidRPr="00C65248">
        <w:rPr>
          <w:rFonts w:ascii="Times New Roman" w:hAnsi="Times New Roman" w:cs="Times New Roman"/>
          <w:iCs/>
          <w:color w:val="000000"/>
          <w:lang w:val="en-US"/>
        </w:rPr>
        <w:t xml:space="preserve"> Imaging; </w:t>
      </w:r>
      <w:proofErr w:type="spellStart"/>
      <w:r w:rsidRPr="00C65248">
        <w:rPr>
          <w:rFonts w:ascii="Times New Roman" w:hAnsi="Times New Roman" w:cs="Times New Roman"/>
          <w:iCs/>
          <w:color w:val="000000"/>
          <w:lang w:val="en-US"/>
        </w:rPr>
        <w:t>Servier</w:t>
      </w:r>
      <w:proofErr w:type="spellEnd"/>
      <w:r w:rsidRPr="00C65248">
        <w:rPr>
          <w:rFonts w:ascii="Times New Roman" w:hAnsi="Times New Roman" w:cs="Times New Roman"/>
          <w:iCs/>
          <w:color w:val="000000"/>
          <w:lang w:val="en-US"/>
        </w:rPr>
        <w:t>; Takeda Pharmaceutical Company; and Transition Therapeutics.</w:t>
      </w:r>
      <w:proofErr w:type="gramEnd"/>
      <w:r w:rsidRPr="00C65248">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C65248">
        <w:rPr>
          <w:rFonts w:ascii="Times New Roman" w:hAnsi="Times New Roman" w:cs="Times New Roman"/>
          <w:iCs/>
          <w:color w:val="000000"/>
          <w:lang w:val="en-US"/>
        </w:rPr>
        <w:t>are facilitated</w:t>
      </w:r>
      <w:proofErr w:type="gramEnd"/>
      <w:r w:rsidRPr="00C65248">
        <w:rPr>
          <w:rFonts w:ascii="Times New Roman" w:hAnsi="Times New Roman" w:cs="Times New Roman"/>
          <w:iCs/>
          <w:color w:val="000000"/>
          <w:lang w:val="en-US"/>
        </w:rPr>
        <w:t xml:space="preserve"> by the Foundation for the National Institutes of Health (</w:t>
      </w:r>
      <w:hyperlink r:id="rId20"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C65248">
        <w:rPr>
          <w:rFonts w:ascii="Times New Roman" w:hAnsi="Times New Roman" w:cs="Times New Roman"/>
          <w:iCs/>
          <w:color w:val="000000"/>
          <w:lang w:val="en-US"/>
        </w:rPr>
        <w:t>study is coordinated by the Alzheimer's Therapeutic Research Institute at the University of Southern California</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ADNI data are disseminated by the Laboratory</w:t>
      </w:r>
      <w:proofErr w:type="gramEnd"/>
      <w:r w:rsidRPr="00C65248">
        <w:rPr>
          <w:rFonts w:ascii="Times New Roman" w:hAnsi="Times New Roman" w:cs="Times New Roman"/>
          <w:iCs/>
          <w:color w:val="000000"/>
          <w:lang w:val="en-US"/>
        </w:rPr>
        <w:t xml:space="preserve"> for Neuro Imaging at the University of Southern California.</w:t>
      </w:r>
    </w:p>
    <w:sectPr w:rsidR="00C65248" w:rsidRPr="00C65248" w:rsidSect="00701F58">
      <w:footnotePr>
        <w:numFmt w:val="chicago"/>
        <w:numRestart w:val="eachSect"/>
      </w:footnotePr>
      <w:type w:val="continuous"/>
      <w:pgSz w:w="11906" w:h="16838"/>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til, Kaustubh" w:date="2022-05-19T20:29:00Z" w:initials="PK">
    <w:p w14:paraId="741D0788" w14:textId="77777777" w:rsidR="00306E59" w:rsidRPr="00B57FD3" w:rsidRDefault="00306E59" w:rsidP="00BF282B">
      <w:pPr>
        <w:pStyle w:val="Kommentartext"/>
        <w:rPr>
          <w:lang w:val="en-US"/>
        </w:rPr>
      </w:pPr>
      <w:r>
        <w:rPr>
          <w:rStyle w:val="Kommentarzeichen"/>
        </w:rPr>
        <w:annotationRef/>
      </w:r>
      <w:r>
        <w:rPr>
          <w:lang w:val="en-US"/>
        </w:rPr>
        <w:t>Is this what was really done? I thought we predicted diagnosis in the future and not the change per se (e.g. MCI becoming AD)?</w:t>
      </w:r>
    </w:p>
  </w:comment>
  <w:comment w:id="1" w:author="Elena Doering" w:date="2022-06-17T13:10:00Z" w:initials="ED">
    <w:p w14:paraId="309BE5E9" w14:textId="77777777" w:rsidR="00306E59" w:rsidRDefault="00306E59">
      <w:pPr>
        <w:pStyle w:val="Kommentartext"/>
        <w:rPr>
          <w:lang w:val="en-US"/>
        </w:rPr>
      </w:pPr>
      <w:r>
        <w:rPr>
          <w:rStyle w:val="Kommentarzeichen"/>
        </w:rPr>
        <w:annotationRef/>
      </w:r>
      <w:r w:rsidRPr="00236410">
        <w:rPr>
          <w:lang w:val="en-US"/>
        </w:rPr>
        <w:t>If I remember correctly</w:t>
      </w:r>
      <w:r>
        <w:rPr>
          <w:lang w:val="en-US"/>
        </w:rPr>
        <w:t xml:space="preserve"> from our discussion last time</w:t>
      </w:r>
      <w:r w:rsidRPr="00236410">
        <w:rPr>
          <w:lang w:val="en-US"/>
        </w:rPr>
        <w:t>, we aimed to identify a worsening of cognition</w:t>
      </w:r>
      <w:r>
        <w:rPr>
          <w:lang w:val="en-US"/>
        </w:rPr>
        <w:t xml:space="preserve"> in a more general way. </w:t>
      </w:r>
    </w:p>
    <w:p w14:paraId="07D7DEEE" w14:textId="67CFDBDB" w:rsidR="00306E59" w:rsidRDefault="00306E59">
      <w:pPr>
        <w:pStyle w:val="Kommentartext"/>
        <w:rPr>
          <w:lang w:val="en-US"/>
        </w:rPr>
      </w:pPr>
      <w:r>
        <w:rPr>
          <w:lang w:val="en-US"/>
        </w:rPr>
        <w:t xml:space="preserve">For CN </w:t>
      </w:r>
      <w:r w:rsidRPr="00236410">
        <w:rPr>
          <w:lang w:val="en-US"/>
        </w:rPr>
        <w:sym w:font="Wingdings" w:char="F0E0"/>
      </w:r>
      <w:r>
        <w:rPr>
          <w:lang w:val="en-US"/>
        </w:rPr>
        <w:t xml:space="preserve"> MCI, no more fine-grained distinction would be available</w:t>
      </w:r>
    </w:p>
    <w:p w14:paraId="2C3253F3" w14:textId="5E4562FB" w:rsidR="00306E59" w:rsidRPr="00236410" w:rsidRDefault="00306E59">
      <w:pPr>
        <w:pStyle w:val="Kommentartext"/>
        <w:rPr>
          <w:lang w:val="en-US"/>
        </w:rPr>
      </w:pPr>
      <w:r>
        <w:rPr>
          <w:lang w:val="en-US"/>
        </w:rPr>
        <w:t xml:space="preserve">For MCI </w:t>
      </w:r>
      <w:r w:rsidRPr="006848D9">
        <w:rPr>
          <w:lang w:val="en-US"/>
        </w:rPr>
        <w:sym w:font="Wingdings" w:char="F0E0"/>
      </w:r>
      <w:r>
        <w:rPr>
          <w:lang w:val="en-US"/>
        </w:rPr>
        <w:t xml:space="preserve"> dementia, we could distinguish between Alzheimer’s dementia and dementia with other causes</w:t>
      </w:r>
    </w:p>
  </w:comment>
  <w:comment w:id="2" w:author="Microsoft Office User" w:date="2022-06-07T09:17:00Z" w:initials="MOU">
    <w:p w14:paraId="350E21A4" w14:textId="77777777" w:rsidR="00306E59" w:rsidRDefault="00306E59">
      <w:pPr>
        <w:pStyle w:val="Kommentartext"/>
        <w:rPr>
          <w:lang w:val="en-US"/>
        </w:rPr>
      </w:pPr>
      <w:r>
        <w:rPr>
          <w:rStyle w:val="Kommentarzeichen"/>
        </w:rPr>
        <w:annotationRef/>
      </w:r>
      <w:r w:rsidRPr="00703C1B">
        <w:rPr>
          <w:lang w:val="en-US"/>
        </w:rPr>
        <w:t>For better reada</w:t>
      </w:r>
      <w:r>
        <w:rPr>
          <w:lang w:val="en-US"/>
        </w:rPr>
        <w:t>bility I would restructure the introduction:</w:t>
      </w:r>
    </w:p>
    <w:p w14:paraId="3924F5E4" w14:textId="77777777" w:rsidR="00306E59" w:rsidRDefault="00306E59">
      <w:pPr>
        <w:pStyle w:val="Kommentartext"/>
        <w:rPr>
          <w:lang w:val="en-US"/>
        </w:rPr>
      </w:pPr>
    </w:p>
    <w:p w14:paraId="405C95DF" w14:textId="77777777" w:rsidR="00306E59" w:rsidRDefault="00306E59" w:rsidP="00703C1B">
      <w:pPr>
        <w:pStyle w:val="Kommentartext"/>
        <w:numPr>
          <w:ilvl w:val="0"/>
          <w:numId w:val="13"/>
        </w:numPr>
        <w:rPr>
          <w:lang w:val="en-US"/>
        </w:rPr>
      </w:pPr>
      <w:r>
        <w:rPr>
          <w:lang w:val="en-US"/>
        </w:rPr>
        <w:t>Short introduction on brain aging</w:t>
      </w:r>
    </w:p>
    <w:p w14:paraId="4342F538" w14:textId="77777777" w:rsidR="00306E59" w:rsidRDefault="00306E59" w:rsidP="00703C1B">
      <w:pPr>
        <w:pStyle w:val="Kommentartext"/>
        <w:numPr>
          <w:ilvl w:val="0"/>
          <w:numId w:val="13"/>
        </w:numPr>
        <w:rPr>
          <w:lang w:val="en-US"/>
        </w:rPr>
      </w:pPr>
      <w:r>
        <w:rPr>
          <w:lang w:val="en-US"/>
        </w:rPr>
        <w:t xml:space="preserve">AD </w:t>
      </w:r>
      <w:r w:rsidRPr="00703C1B">
        <w:rPr>
          <w:lang w:val="en-US"/>
        </w:rPr>
        <w:sym w:font="Wingdings" w:char="F0E0"/>
      </w:r>
      <w:r>
        <w:rPr>
          <w:lang w:val="en-US"/>
        </w:rPr>
        <w:t xml:space="preserve"> pathologies</w:t>
      </w:r>
    </w:p>
    <w:p w14:paraId="4D9CB730" w14:textId="1D4B757F" w:rsidR="00306E59" w:rsidRDefault="00306E59" w:rsidP="00703C1B">
      <w:pPr>
        <w:pStyle w:val="Kommentartext"/>
        <w:numPr>
          <w:ilvl w:val="0"/>
          <w:numId w:val="13"/>
        </w:numPr>
        <w:rPr>
          <w:lang w:val="en-US"/>
        </w:rPr>
      </w:pPr>
      <w:r>
        <w:rPr>
          <w:lang w:val="en-US"/>
        </w:rPr>
        <w:t>Which measures exists MRT; FDG, tau and amyloid PET and their temporal sequence</w:t>
      </w:r>
    </w:p>
    <w:p w14:paraId="3FD60D54" w14:textId="2CF271B6" w:rsidR="00306E59" w:rsidRPr="00703C1B" w:rsidRDefault="00306E59" w:rsidP="00703C1B">
      <w:pPr>
        <w:pStyle w:val="Kommentartext"/>
        <w:numPr>
          <w:ilvl w:val="0"/>
          <w:numId w:val="13"/>
        </w:numPr>
        <w:rPr>
          <w:lang w:val="en-US"/>
        </w:rPr>
      </w:pPr>
      <w:r>
        <w:rPr>
          <w:lang w:val="en-US"/>
        </w:rPr>
        <w:t xml:space="preserve"> Then argue for the use of brain age as a marker for progression and mention the potential application of it</w:t>
      </w:r>
    </w:p>
  </w:comment>
  <w:comment w:id="3" w:author="Patil, Kaustubh" w:date="2022-05-19T18:53:00Z" w:initials="PK">
    <w:p w14:paraId="41F541C6" w14:textId="77777777" w:rsidR="00306E59" w:rsidRPr="00B57FD3" w:rsidRDefault="00306E59" w:rsidP="00C65248">
      <w:pPr>
        <w:pStyle w:val="Kommentartext"/>
        <w:rPr>
          <w:lang w:val="en-US"/>
        </w:rPr>
      </w:pPr>
      <w:r>
        <w:rPr>
          <w:rStyle w:val="Kommentarzeichen"/>
        </w:rPr>
        <w:annotationRef/>
      </w:r>
      <w:r>
        <w:rPr>
          <w:lang w:val="en-US"/>
        </w:rPr>
        <w:t>Would be useful to explain this from a clinician's perspective, i.e. why would it be important for a clinician to have this number?</w:t>
      </w:r>
    </w:p>
  </w:comment>
  <w:comment w:id="4" w:author="Elena Doering" w:date="2022-06-09T12:56:00Z" w:initials="ED">
    <w:p w14:paraId="78E925D6" w14:textId="77777777" w:rsidR="00306E59" w:rsidRPr="00C65248" w:rsidRDefault="00306E59" w:rsidP="00C65248">
      <w:pPr>
        <w:pStyle w:val="Kommentartext"/>
        <w:rPr>
          <w:lang w:val="en-US"/>
        </w:rPr>
      </w:pPr>
      <w:r>
        <w:rPr>
          <w:rStyle w:val="Kommentarzeichen"/>
        </w:rPr>
        <w:annotationRef/>
      </w:r>
      <w:r w:rsidRPr="00C65248">
        <w:rPr>
          <w:lang w:val="en-US"/>
        </w:rPr>
        <w:t>See below</w:t>
      </w:r>
    </w:p>
  </w:comment>
  <w:comment w:id="5" w:author="Microsoft Office User" w:date="2022-06-07T09:20:00Z" w:initials="MOU">
    <w:p w14:paraId="55C5AC3A" w14:textId="3B0315AD" w:rsidR="00306E59" w:rsidRPr="008F698F" w:rsidRDefault="00306E59">
      <w:pPr>
        <w:pStyle w:val="Kommentartext"/>
        <w:rPr>
          <w:lang w:val="en-US"/>
        </w:rPr>
      </w:pPr>
      <w:r>
        <w:rPr>
          <w:rStyle w:val="Kommentarzeichen"/>
        </w:rPr>
        <w:annotationRef/>
      </w:r>
      <w:r>
        <w:rPr>
          <w:lang w:val="en-US"/>
        </w:rPr>
        <w:t>While accounting for known risk factors?</w:t>
      </w:r>
    </w:p>
  </w:comment>
  <w:comment w:id="6" w:author="Elena Doering" w:date="2022-10-05T22:47:00Z" w:initials="ED">
    <w:p w14:paraId="1BF91FF0" w14:textId="2B2B1D8C" w:rsidR="00306E59" w:rsidRPr="001A22E9" w:rsidRDefault="00306E59">
      <w:pPr>
        <w:pStyle w:val="Kommentartext"/>
        <w:rPr>
          <w:lang w:val="en-US"/>
        </w:rPr>
      </w:pPr>
      <w:r>
        <w:rPr>
          <w:rStyle w:val="Kommentarzeichen"/>
        </w:rPr>
        <w:annotationRef/>
      </w:r>
      <w:proofErr w:type="gramStart"/>
      <w:r w:rsidRPr="001A22E9">
        <w:rPr>
          <w:lang w:val="en-US"/>
        </w:rPr>
        <w:t>verify</w:t>
      </w:r>
      <w:proofErr w:type="gramEnd"/>
    </w:p>
  </w:comment>
  <w:comment w:id="7" w:author="Elena Doering" w:date="2022-10-01T15:24:00Z" w:initials="ED">
    <w:p w14:paraId="446F4BB9" w14:textId="1CD47433" w:rsidR="00306E59" w:rsidRPr="006D7EF1" w:rsidRDefault="00306E59">
      <w:pPr>
        <w:pStyle w:val="Kommentartext"/>
        <w:rPr>
          <w:lang w:val="en-US"/>
        </w:rPr>
      </w:pPr>
      <w:r>
        <w:rPr>
          <w:rStyle w:val="Kommentarzeichen"/>
        </w:rPr>
        <w:annotationRef/>
      </w:r>
      <w:r w:rsidRPr="006D7EF1">
        <w:rPr>
          <w:lang w:val="en-US"/>
        </w:rPr>
        <w:t>XX DISCUSS: PATIENTS YOU SEE IN CLINIC BUT OF COURSE NOT ENTIRELY COMPARABLE</w:t>
      </w:r>
    </w:p>
  </w:comment>
  <w:comment w:id="8" w:author="Microsoft Office User" w:date="2022-06-07T09:41:00Z" w:initials="MOU">
    <w:p w14:paraId="601C3597" w14:textId="77777777" w:rsidR="00306E59" w:rsidRPr="00B362DB" w:rsidRDefault="00306E59" w:rsidP="006A6AC5">
      <w:pPr>
        <w:pStyle w:val="Kommentartext"/>
        <w:rPr>
          <w:lang w:val="en-US"/>
        </w:rPr>
      </w:pPr>
      <w:r>
        <w:rPr>
          <w:rStyle w:val="Kommentarzeichen"/>
        </w:rPr>
        <w:annotationRef/>
      </w:r>
      <w:r w:rsidRPr="00B362DB">
        <w:rPr>
          <w:lang w:val="en-US"/>
        </w:rPr>
        <w:t>Really the same</w:t>
      </w:r>
      <w:r>
        <w:rPr>
          <w:lang w:val="en-US"/>
        </w:rPr>
        <w:t xml:space="preserve"> in OASIS and ADNI</w:t>
      </w:r>
      <w:r w:rsidRPr="00B362DB">
        <w:rPr>
          <w:lang w:val="en-US"/>
        </w:rPr>
        <w:t>?</w:t>
      </w:r>
      <w:r>
        <w:rPr>
          <w:lang w:val="en-US"/>
        </w:rPr>
        <w:t xml:space="preserve"> Also the same MBq?</w:t>
      </w:r>
    </w:p>
  </w:comment>
  <w:comment w:id="9" w:author="Elena Doering" w:date="2022-06-14T16:27:00Z" w:initials="ED">
    <w:p w14:paraId="3540CC2E" w14:textId="77777777" w:rsidR="00306E59" w:rsidRPr="00B1781D" w:rsidRDefault="00306E59" w:rsidP="006A6AC5">
      <w:pPr>
        <w:pStyle w:val="Kommentartext"/>
        <w:rPr>
          <w:lang w:val="en-US"/>
        </w:rPr>
      </w:pPr>
      <w:r>
        <w:rPr>
          <w:rStyle w:val="Kommentarzeichen"/>
        </w:rPr>
        <w:annotationRef/>
      </w:r>
      <w:r w:rsidRPr="00B1781D">
        <w:rPr>
          <w:lang w:val="en-US"/>
        </w:rPr>
        <w:t xml:space="preserve">Same </w:t>
      </w:r>
      <w:proofErr w:type="spellStart"/>
      <w:r w:rsidRPr="00B1781D">
        <w:rPr>
          <w:lang w:val="en-US"/>
        </w:rPr>
        <w:t>mCi</w:t>
      </w:r>
      <w:proofErr w:type="spellEnd"/>
      <w:r w:rsidRPr="00B1781D">
        <w:rPr>
          <w:lang w:val="en-US"/>
        </w:rPr>
        <w:t xml:space="preserve">, I’m assuming this also corresponds to same </w:t>
      </w:r>
      <w:r>
        <w:rPr>
          <w:lang w:val="en-US"/>
        </w:rPr>
        <w:t>MBq</w:t>
      </w:r>
    </w:p>
  </w:comment>
  <w:comment w:id="10" w:author="Elena Doering" w:date="2022-05-06T11:31:00Z" w:initials="ED">
    <w:p w14:paraId="11E5D0E3" w14:textId="77777777" w:rsidR="00306E59" w:rsidRPr="001B6FA0" w:rsidRDefault="00306E59" w:rsidP="006A6AC5">
      <w:pPr>
        <w:pStyle w:val="Kommentartext"/>
        <w:rPr>
          <w:lang w:val="en-US"/>
        </w:rPr>
      </w:pPr>
      <w:r>
        <w:rPr>
          <w:lang w:val="en-US"/>
        </w:rPr>
        <w:t xml:space="preserve">TODO </w:t>
      </w:r>
      <w:r>
        <w:rPr>
          <w:rStyle w:val="Kommentarzeichen"/>
        </w:rPr>
        <w:annotationRef/>
      </w:r>
      <w:r w:rsidRPr="001B6FA0">
        <w:rPr>
          <w:lang w:val="en-US"/>
        </w:rPr>
        <w:t>@</w:t>
      </w:r>
      <w:r>
        <w:rPr>
          <w:lang w:val="en-US"/>
        </w:rPr>
        <w:t>Georgios</w:t>
      </w:r>
    </w:p>
  </w:comment>
  <w:comment w:id="11" w:author="Elena Doering" w:date="2022-10-06T17:04:00Z" w:initials="ED">
    <w:p w14:paraId="3E5111AF" w14:textId="7FC11BF9" w:rsidR="00306E59" w:rsidRPr="00622BEB" w:rsidRDefault="00306E59">
      <w:pPr>
        <w:pStyle w:val="Kommentartext"/>
        <w:rPr>
          <w:lang w:val="en-US"/>
        </w:rPr>
      </w:pPr>
      <w:r>
        <w:rPr>
          <w:rStyle w:val="Kommentarzeichen"/>
        </w:rPr>
        <w:annotationRef/>
      </w:r>
      <w:r w:rsidRPr="00622BEB">
        <w:rPr>
          <w:lang w:val="en-US"/>
        </w:rPr>
        <w:t>VERIFY</w:t>
      </w:r>
    </w:p>
  </w:comment>
  <w:comment w:id="18" w:author="Microsoft Office User" w:date="2022-06-07T09:22:00Z" w:initials="MOU">
    <w:p w14:paraId="2853C629" w14:textId="77777777" w:rsidR="00306E59" w:rsidRDefault="00306E59" w:rsidP="00701F58">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30E5ED1C" w14:textId="77777777" w:rsidR="00306E59" w:rsidRDefault="00306E59" w:rsidP="00701F58">
      <w:pPr>
        <w:pStyle w:val="Kommentartext"/>
        <w:rPr>
          <w:lang w:val="en-US"/>
        </w:rPr>
      </w:pPr>
    </w:p>
    <w:p w14:paraId="7FC61952" w14:textId="77777777" w:rsidR="00306E59" w:rsidRPr="008F698F" w:rsidRDefault="00306E59" w:rsidP="00701F58">
      <w:pPr>
        <w:pStyle w:val="Kommentartext"/>
        <w:rPr>
          <w:lang w:val="en-US"/>
        </w:rPr>
      </w:pPr>
      <w:r>
        <w:rPr>
          <w:lang w:val="en-US"/>
        </w:rPr>
        <w:t>I</w:t>
      </w:r>
    </w:p>
  </w:comment>
  <w:comment w:id="19" w:author="Elena Doering" w:date="2022-06-09T16:22:00Z" w:initials="ED">
    <w:p w14:paraId="6DC649EF" w14:textId="77777777" w:rsidR="00306E59" w:rsidRPr="00933760" w:rsidRDefault="00306E59" w:rsidP="00701F58">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22" w:author="Elena Doering" w:date="2022-10-07T20:59:00Z" w:initials="ED">
    <w:p w14:paraId="253B20C0" w14:textId="25E8A51F" w:rsidR="00306E59" w:rsidRPr="00F66EF3" w:rsidRDefault="00306E59">
      <w:pPr>
        <w:pStyle w:val="Kommentartext"/>
        <w:rPr>
          <w:lang w:val="en-US"/>
        </w:rPr>
      </w:pPr>
      <w:r>
        <w:rPr>
          <w:rStyle w:val="Kommentarzeichen"/>
        </w:rPr>
        <w:annotationRef/>
      </w:r>
      <w:r w:rsidRPr="00F66EF3">
        <w:rPr>
          <w:lang w:val="en-US"/>
        </w:rPr>
        <w:t>Put in method</w:t>
      </w:r>
    </w:p>
  </w:comment>
  <w:comment w:id="23" w:author="Elena Doering" w:date="2022-10-07T20:27:00Z" w:initials="ED">
    <w:p w14:paraId="3D111F00" w14:textId="46CF8910" w:rsidR="00306E59" w:rsidRPr="00803E4E" w:rsidRDefault="00306E59">
      <w:pPr>
        <w:pStyle w:val="Kommentartext"/>
        <w:rPr>
          <w:lang w:val="en-US"/>
        </w:rPr>
      </w:pPr>
      <w:r>
        <w:rPr>
          <w:rStyle w:val="Kommentarzeichen"/>
        </w:rPr>
        <w:annotationRef/>
      </w:r>
      <w:r w:rsidRPr="00803E4E">
        <w:rPr>
          <w:lang w:val="en-US"/>
        </w:rPr>
        <w:t xml:space="preserve">I know this number looks like its </w:t>
      </w:r>
      <w:r>
        <w:rPr>
          <w:lang w:val="en-US"/>
        </w:rPr>
        <w:t xml:space="preserve">missing a comma but </w:t>
      </w:r>
      <w:proofErr w:type="spellStart"/>
      <w:r>
        <w:rPr>
          <w:lang w:val="en-US"/>
        </w:rPr>
        <w:t>its</w:t>
      </w:r>
      <w:proofErr w:type="spellEnd"/>
      <w:r>
        <w:rPr>
          <w:lang w:val="en-US"/>
        </w:rPr>
        <w:t xml:space="preserve"> not</w:t>
      </w:r>
    </w:p>
  </w:comment>
  <w:comment w:id="25" w:author="Elena Doering" w:date="2022-10-08T14:25:00Z" w:initials="ED">
    <w:p w14:paraId="38DFECC3" w14:textId="71C5ED40" w:rsidR="00306E59" w:rsidRPr="00306E59" w:rsidRDefault="00306E59">
      <w:pPr>
        <w:pStyle w:val="Kommentartext"/>
        <w:rPr>
          <w:lang w:val="en-US"/>
        </w:rPr>
      </w:pPr>
      <w:r>
        <w:rPr>
          <w:rStyle w:val="Kommentarzeichen"/>
        </w:rPr>
        <w:annotationRef/>
      </w:r>
      <w:r w:rsidRPr="00306E59">
        <w:rPr>
          <w:lang w:val="en-US"/>
        </w:rPr>
        <w:t>Old</w:t>
      </w:r>
    </w:p>
    <w:p w14:paraId="7D84AE86" w14:textId="77777777" w:rsidR="00306E59" w:rsidRPr="00306E59" w:rsidRDefault="00306E59">
      <w:pPr>
        <w:pStyle w:val="Kommentartext"/>
        <w:rPr>
          <w:lang w:val="en-US"/>
        </w:rPr>
      </w:pPr>
    </w:p>
  </w:comment>
  <w:comment w:id="27" w:author="Microsoft Office User" w:date="2022-06-07T10:23:00Z" w:initials="MOU">
    <w:p w14:paraId="067DF575" w14:textId="3BCE9610" w:rsidR="00306E59" w:rsidRPr="00440979" w:rsidRDefault="00306E59">
      <w:pPr>
        <w:pStyle w:val="Kommentartext"/>
        <w:rPr>
          <w:lang w:val="en-US"/>
        </w:rPr>
      </w:pPr>
      <w:r>
        <w:rPr>
          <w:rStyle w:val="Kommentarzeichen"/>
        </w:rPr>
        <w:annotationRef/>
      </w:r>
      <w:r w:rsidRPr="00440979">
        <w:rPr>
          <w:lang w:val="en-US"/>
        </w:rPr>
        <w:t>I wouldn</w:t>
      </w:r>
      <w:r>
        <w:rPr>
          <w:lang w:val="en-US"/>
        </w:rPr>
        <w:t>’t call it “onset”. Tau-induced neurodegeneration may have occurred much earlier before clinical symptom onset</w:t>
      </w:r>
    </w:p>
  </w:comment>
  <w:comment w:id="32" w:author="Elena Doering" w:date="2022-06-09T15:00:00Z" w:initials="ED">
    <w:p w14:paraId="66D4919E" w14:textId="5D670245" w:rsidR="00306E59" w:rsidRPr="00C65248" w:rsidRDefault="00306E59">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1D0788" w15:done="0"/>
  <w15:commentEx w15:paraId="2C3253F3" w15:paraIdParent="741D0788" w15:done="0"/>
  <w15:commentEx w15:paraId="3FD60D54" w15:done="0"/>
  <w15:commentEx w15:paraId="41F541C6" w15:done="0"/>
  <w15:commentEx w15:paraId="78E925D6" w15:paraIdParent="41F541C6" w15:done="0"/>
  <w15:commentEx w15:paraId="55C5AC3A" w15:done="0"/>
  <w15:commentEx w15:paraId="1BF91FF0" w15:done="0"/>
  <w15:commentEx w15:paraId="446F4BB9" w15:done="0"/>
  <w15:commentEx w15:paraId="601C3597" w15:done="0"/>
  <w15:commentEx w15:paraId="3540CC2E" w15:paraIdParent="601C3597" w15:done="0"/>
  <w15:commentEx w15:paraId="11E5D0E3" w15:done="0"/>
  <w15:commentEx w15:paraId="3E5111AF" w15:done="0"/>
  <w15:commentEx w15:paraId="7FC61952" w15:done="0"/>
  <w15:commentEx w15:paraId="6DC649EF" w15:paraIdParent="7FC61952" w15:done="0"/>
  <w15:commentEx w15:paraId="253B20C0" w15:done="0"/>
  <w15:commentEx w15:paraId="3D111F00" w15:done="0"/>
  <w15:commentEx w15:paraId="7D84AE86" w15:done="0"/>
  <w15:commentEx w15:paraId="067DF575"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67744" w14:textId="77777777" w:rsidR="00AB7245" w:rsidRDefault="00AB7245" w:rsidP="00892C13">
      <w:pPr>
        <w:spacing w:after="0" w:line="240" w:lineRule="auto"/>
      </w:pPr>
      <w:r>
        <w:separator/>
      </w:r>
    </w:p>
  </w:endnote>
  <w:endnote w:type="continuationSeparator" w:id="0">
    <w:p w14:paraId="0B186A63" w14:textId="77777777" w:rsidR="00AB7245" w:rsidRDefault="00AB7245"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36982A39" w:rsidR="00306E59" w:rsidRDefault="00306E59">
        <w:pPr>
          <w:pStyle w:val="Fuzeile"/>
          <w:jc w:val="right"/>
        </w:pPr>
        <w:r>
          <w:fldChar w:fldCharType="begin"/>
        </w:r>
        <w:r>
          <w:instrText>PAGE   \* MERGEFORMAT</w:instrText>
        </w:r>
        <w:r>
          <w:fldChar w:fldCharType="separate"/>
        </w:r>
        <w:r w:rsidR="00040594">
          <w:rPr>
            <w:noProof/>
          </w:rPr>
          <w:t>9</w:t>
        </w:r>
        <w:r>
          <w:fldChar w:fldCharType="end"/>
        </w:r>
      </w:p>
    </w:sdtContent>
  </w:sdt>
  <w:p w14:paraId="4E05EC66" w14:textId="77777777" w:rsidR="00306E59" w:rsidRDefault="00306E5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57C6CC" w14:textId="77777777" w:rsidR="00AB7245" w:rsidRDefault="00AB7245" w:rsidP="00892C13">
      <w:pPr>
        <w:spacing w:after="0" w:line="240" w:lineRule="auto"/>
      </w:pPr>
      <w:r>
        <w:separator/>
      </w:r>
    </w:p>
  </w:footnote>
  <w:footnote w:type="continuationSeparator" w:id="0">
    <w:p w14:paraId="55BBCCF5" w14:textId="77777777" w:rsidR="00AB7245" w:rsidRDefault="00AB7245" w:rsidP="00892C13">
      <w:pPr>
        <w:spacing w:after="0" w:line="240" w:lineRule="auto"/>
      </w:pPr>
      <w:r>
        <w:continuationSeparator/>
      </w:r>
    </w:p>
  </w:footnote>
  <w:footnote w:id="1">
    <w:p w14:paraId="7C45FCD7" w14:textId="79D37264" w:rsidR="00306E59" w:rsidRPr="00C65248" w:rsidRDefault="00306E59">
      <w:pPr>
        <w:pStyle w:val="Funotentext"/>
        <w:rPr>
          <w:lang w:val="en-US"/>
        </w:rPr>
      </w:pPr>
      <w:r>
        <w:rPr>
          <w:rStyle w:val="Funotenzeichen"/>
        </w:rPr>
        <w:footnoteRef/>
      </w:r>
      <w:r w:rsidRPr="00C65248">
        <w:rPr>
          <w:lang w:val="en-US"/>
        </w:rPr>
        <w:t xml:space="preserve"> </w:t>
      </w:r>
      <w:r w:rsidRPr="00C65248">
        <w:rPr>
          <w:rFonts w:ascii="Arial" w:hAnsi="Arial" w:cs="Arial"/>
          <w:color w:val="000000"/>
          <w:sz w:val="18"/>
          <w:szCs w:val="18"/>
          <w:lang w:val="en-US"/>
        </w:rPr>
        <w:t xml:space="preserve">Data used in preparation of this article were obtained from the Alzheimer's </w:t>
      </w:r>
      <w:proofErr w:type="gramStart"/>
      <w:r w:rsidRPr="00C65248">
        <w:rPr>
          <w:rFonts w:ascii="Arial" w:hAnsi="Arial" w:cs="Arial"/>
          <w:color w:val="000000"/>
          <w:sz w:val="18"/>
          <w:szCs w:val="18"/>
          <w:lang w:val="en-US"/>
        </w:rPr>
        <w:t>Disease</w:t>
      </w:r>
      <w:proofErr w:type="gramEnd"/>
      <w:r w:rsidRPr="00C65248">
        <w:rPr>
          <w:rFonts w:ascii="Arial" w:hAnsi="Arial" w:cs="Arial"/>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C65248">
          <w:rPr>
            <w:rStyle w:val="Hyperlink"/>
            <w:rFonts w:ascii="Arial" w:hAnsi="Arial" w:cs="Arial"/>
            <w:color w:val="666666"/>
            <w:sz w:val="18"/>
            <w:szCs w:val="18"/>
            <w:lang w:val="en-US"/>
          </w:rPr>
          <w:t>http://adni.loni.usc.edu/wp-content/uploads/how_to_apply/ADNI_Acknowledgement_List.pdf</w:t>
        </w:r>
      </w:hyperlink>
    </w:p>
  </w:footnote>
  <w:footnote w:id="2">
    <w:p w14:paraId="447BC02D" w14:textId="77777777" w:rsidR="00306E59" w:rsidRPr="009E722C" w:rsidRDefault="00306E59" w:rsidP="0015467F">
      <w:pPr>
        <w:pStyle w:val="Funotentext"/>
        <w:rPr>
          <w:lang w:val="en-US"/>
        </w:rPr>
      </w:pPr>
      <w:r>
        <w:rPr>
          <w:rStyle w:val="Funotenzeichen"/>
        </w:rPr>
        <w:footnoteRef/>
      </w:r>
      <w:r w:rsidRPr="009E722C">
        <w:rPr>
          <w:lang w:val="en-US"/>
        </w:rPr>
        <w:t xml:space="preserve"> </w:t>
      </w:r>
      <w:r>
        <w:rPr>
          <w:lang w:val="en-US"/>
        </w:rPr>
        <w:t>Mean and standard deviation indicated from absolute difference in days</w:t>
      </w:r>
    </w:p>
  </w:footnote>
  <w:footnote w:id="3">
    <w:p w14:paraId="4278A023" w14:textId="77777777" w:rsidR="00D252D9" w:rsidRPr="00892C13" w:rsidRDefault="00D252D9" w:rsidP="00D252D9">
      <w:pPr>
        <w:pStyle w:val="Funotentext"/>
        <w:rPr>
          <w:lang w:val="en-US"/>
        </w:rPr>
      </w:pPr>
      <w:r w:rsidRPr="0025018F">
        <w:rPr>
          <w:rStyle w:val="Funotenzeichen"/>
        </w:rPr>
        <w:footnoteRef/>
      </w:r>
      <w:r w:rsidRPr="0025018F">
        <w:rPr>
          <w:lang w:val="en-US"/>
        </w:rPr>
        <w:t xml:space="preserve"> An outlier exclusion procedure was included in our cross-validation approach. Outlier ranges </w:t>
      </w:r>
      <w:proofErr w:type="gramStart"/>
      <w:r w:rsidRPr="0025018F">
        <w:rPr>
          <w:lang w:val="en-US"/>
        </w:rPr>
        <w:t>were estimated</w:t>
      </w:r>
      <w:proofErr w:type="gramEnd"/>
      <w:r w:rsidRPr="0025018F">
        <w:rPr>
          <w:lang w:val="en-US"/>
        </w:rPr>
        <w:t xml:space="preserve"> based on the training set and test subjects falling in these ranges were subsequently excluded from brain age prediction.</w:t>
      </w:r>
      <w:r>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til, Kaustubh">
    <w15:presenceInfo w15:providerId="AD" w15:userId="S::k.patil@fz-juelich.de::fed09ce1-2cef-4f6c-a3f5-d9526b82352e"/>
  </w15:person>
  <w15:person w15:author="Elena Doering">
    <w15:presenceInfo w15:providerId="AD" w15:userId="S-1-5-21-2309000503-369074700-3897819681-22484"/>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7900"/>
    <w:rsid w:val="00013FE4"/>
    <w:rsid w:val="00020B49"/>
    <w:rsid w:val="00021255"/>
    <w:rsid w:val="00040594"/>
    <w:rsid w:val="00040DAF"/>
    <w:rsid w:val="00042AB6"/>
    <w:rsid w:val="00046AA4"/>
    <w:rsid w:val="00046C41"/>
    <w:rsid w:val="0006047D"/>
    <w:rsid w:val="000649BA"/>
    <w:rsid w:val="000735A9"/>
    <w:rsid w:val="00075DEA"/>
    <w:rsid w:val="000761CF"/>
    <w:rsid w:val="0008463F"/>
    <w:rsid w:val="00086734"/>
    <w:rsid w:val="000A0FE4"/>
    <w:rsid w:val="000A3FC3"/>
    <w:rsid w:val="000A5006"/>
    <w:rsid w:val="000C48A4"/>
    <w:rsid w:val="000C494B"/>
    <w:rsid w:val="000D0FCB"/>
    <w:rsid w:val="000D74B6"/>
    <w:rsid w:val="000E29EE"/>
    <w:rsid w:val="000E2BE3"/>
    <w:rsid w:val="000E475A"/>
    <w:rsid w:val="000F7936"/>
    <w:rsid w:val="00100E0D"/>
    <w:rsid w:val="001011D8"/>
    <w:rsid w:val="0010342F"/>
    <w:rsid w:val="00131CD0"/>
    <w:rsid w:val="0013246D"/>
    <w:rsid w:val="00136E05"/>
    <w:rsid w:val="0014383A"/>
    <w:rsid w:val="00145828"/>
    <w:rsid w:val="00146A59"/>
    <w:rsid w:val="0015467F"/>
    <w:rsid w:val="00164EEB"/>
    <w:rsid w:val="00165FE3"/>
    <w:rsid w:val="00171F62"/>
    <w:rsid w:val="0017380A"/>
    <w:rsid w:val="00174889"/>
    <w:rsid w:val="00185041"/>
    <w:rsid w:val="001A013B"/>
    <w:rsid w:val="001A21D2"/>
    <w:rsid w:val="001A22E9"/>
    <w:rsid w:val="001A4D03"/>
    <w:rsid w:val="001A6FE6"/>
    <w:rsid w:val="001B1E46"/>
    <w:rsid w:val="001B207A"/>
    <w:rsid w:val="001B4CD9"/>
    <w:rsid w:val="001B5223"/>
    <w:rsid w:val="001B6FA0"/>
    <w:rsid w:val="001D027B"/>
    <w:rsid w:val="001D38AA"/>
    <w:rsid w:val="001D7AEC"/>
    <w:rsid w:val="001E7CB9"/>
    <w:rsid w:val="001F5B27"/>
    <w:rsid w:val="001F5ECA"/>
    <w:rsid w:val="00202404"/>
    <w:rsid w:val="002127D6"/>
    <w:rsid w:val="00216C35"/>
    <w:rsid w:val="0022254A"/>
    <w:rsid w:val="00222FFE"/>
    <w:rsid w:val="00224330"/>
    <w:rsid w:val="00224948"/>
    <w:rsid w:val="00231022"/>
    <w:rsid w:val="00233C96"/>
    <w:rsid w:val="002353CE"/>
    <w:rsid w:val="00236410"/>
    <w:rsid w:val="0024395E"/>
    <w:rsid w:val="002456B2"/>
    <w:rsid w:val="0025018F"/>
    <w:rsid w:val="00251806"/>
    <w:rsid w:val="00254E3B"/>
    <w:rsid w:val="0025588D"/>
    <w:rsid w:val="002569A5"/>
    <w:rsid w:val="00261188"/>
    <w:rsid w:val="00265AE3"/>
    <w:rsid w:val="002732DF"/>
    <w:rsid w:val="00273C0D"/>
    <w:rsid w:val="00291723"/>
    <w:rsid w:val="00294B01"/>
    <w:rsid w:val="00297614"/>
    <w:rsid w:val="002A7C7F"/>
    <w:rsid w:val="002B1383"/>
    <w:rsid w:val="002B1AE6"/>
    <w:rsid w:val="002B1B6A"/>
    <w:rsid w:val="002B31D1"/>
    <w:rsid w:val="002B4494"/>
    <w:rsid w:val="002B768C"/>
    <w:rsid w:val="002C3620"/>
    <w:rsid w:val="002C664B"/>
    <w:rsid w:val="002D1155"/>
    <w:rsid w:val="002D1D1C"/>
    <w:rsid w:val="002D74E8"/>
    <w:rsid w:val="002F6C73"/>
    <w:rsid w:val="00301EC6"/>
    <w:rsid w:val="00303BDE"/>
    <w:rsid w:val="003042E8"/>
    <w:rsid w:val="00306E59"/>
    <w:rsid w:val="003172C0"/>
    <w:rsid w:val="00317E1F"/>
    <w:rsid w:val="003273C8"/>
    <w:rsid w:val="0033044E"/>
    <w:rsid w:val="003326B4"/>
    <w:rsid w:val="00332CCF"/>
    <w:rsid w:val="003533AC"/>
    <w:rsid w:val="00377C59"/>
    <w:rsid w:val="0038676D"/>
    <w:rsid w:val="003906EE"/>
    <w:rsid w:val="003943E7"/>
    <w:rsid w:val="00396B0C"/>
    <w:rsid w:val="00397C48"/>
    <w:rsid w:val="003A4B96"/>
    <w:rsid w:val="003B187E"/>
    <w:rsid w:val="003C2AFA"/>
    <w:rsid w:val="003C4E2A"/>
    <w:rsid w:val="003D1565"/>
    <w:rsid w:val="003D2F18"/>
    <w:rsid w:val="003E2A9A"/>
    <w:rsid w:val="003E4F06"/>
    <w:rsid w:val="003E5379"/>
    <w:rsid w:val="003E54F8"/>
    <w:rsid w:val="003E7DF2"/>
    <w:rsid w:val="003E7F68"/>
    <w:rsid w:val="003F2D4E"/>
    <w:rsid w:val="003F36D4"/>
    <w:rsid w:val="003F53BF"/>
    <w:rsid w:val="003F5B98"/>
    <w:rsid w:val="003F7E82"/>
    <w:rsid w:val="00411815"/>
    <w:rsid w:val="00422829"/>
    <w:rsid w:val="004230F1"/>
    <w:rsid w:val="00423A9D"/>
    <w:rsid w:val="004358DE"/>
    <w:rsid w:val="00440979"/>
    <w:rsid w:val="0045162B"/>
    <w:rsid w:val="00462081"/>
    <w:rsid w:val="00462148"/>
    <w:rsid w:val="00463EAE"/>
    <w:rsid w:val="00466F03"/>
    <w:rsid w:val="004744CF"/>
    <w:rsid w:val="00476AFB"/>
    <w:rsid w:val="00476B0C"/>
    <w:rsid w:val="00482113"/>
    <w:rsid w:val="00496D07"/>
    <w:rsid w:val="004A6E8A"/>
    <w:rsid w:val="004A77EA"/>
    <w:rsid w:val="004B2650"/>
    <w:rsid w:val="004B37BD"/>
    <w:rsid w:val="004B4625"/>
    <w:rsid w:val="004B68D9"/>
    <w:rsid w:val="004C1974"/>
    <w:rsid w:val="004C2728"/>
    <w:rsid w:val="004C43E2"/>
    <w:rsid w:val="004C5DFD"/>
    <w:rsid w:val="004D1E6A"/>
    <w:rsid w:val="004D4A23"/>
    <w:rsid w:val="004D75A5"/>
    <w:rsid w:val="004E2C60"/>
    <w:rsid w:val="004E3BA1"/>
    <w:rsid w:val="004E6D31"/>
    <w:rsid w:val="00503E23"/>
    <w:rsid w:val="00505CEC"/>
    <w:rsid w:val="00510D64"/>
    <w:rsid w:val="005144F0"/>
    <w:rsid w:val="0052074D"/>
    <w:rsid w:val="00521BCA"/>
    <w:rsid w:val="00522979"/>
    <w:rsid w:val="005302D0"/>
    <w:rsid w:val="005328C7"/>
    <w:rsid w:val="00532FEE"/>
    <w:rsid w:val="0053625D"/>
    <w:rsid w:val="005407A2"/>
    <w:rsid w:val="0054303E"/>
    <w:rsid w:val="00546DAD"/>
    <w:rsid w:val="00547F17"/>
    <w:rsid w:val="00551380"/>
    <w:rsid w:val="005519E5"/>
    <w:rsid w:val="0055282C"/>
    <w:rsid w:val="00556B31"/>
    <w:rsid w:val="005720F4"/>
    <w:rsid w:val="005754C0"/>
    <w:rsid w:val="0057695B"/>
    <w:rsid w:val="0057704A"/>
    <w:rsid w:val="005830AB"/>
    <w:rsid w:val="0059492C"/>
    <w:rsid w:val="0059558C"/>
    <w:rsid w:val="005A1ECF"/>
    <w:rsid w:val="005A67A5"/>
    <w:rsid w:val="005B09E9"/>
    <w:rsid w:val="005B4AC5"/>
    <w:rsid w:val="005C5B17"/>
    <w:rsid w:val="005D02CA"/>
    <w:rsid w:val="005D1CCE"/>
    <w:rsid w:val="005D7217"/>
    <w:rsid w:val="005D7694"/>
    <w:rsid w:val="005E0746"/>
    <w:rsid w:val="005E5976"/>
    <w:rsid w:val="005E7FDD"/>
    <w:rsid w:val="005F23C8"/>
    <w:rsid w:val="005F32C4"/>
    <w:rsid w:val="005F7AF4"/>
    <w:rsid w:val="00605109"/>
    <w:rsid w:val="0061276E"/>
    <w:rsid w:val="006154A8"/>
    <w:rsid w:val="00615E42"/>
    <w:rsid w:val="00622996"/>
    <w:rsid w:val="00622BEB"/>
    <w:rsid w:val="00630A35"/>
    <w:rsid w:val="00630C28"/>
    <w:rsid w:val="00632291"/>
    <w:rsid w:val="006333EC"/>
    <w:rsid w:val="006411E7"/>
    <w:rsid w:val="00641BF2"/>
    <w:rsid w:val="006426DD"/>
    <w:rsid w:val="0064283F"/>
    <w:rsid w:val="00646F8F"/>
    <w:rsid w:val="006519EB"/>
    <w:rsid w:val="00653894"/>
    <w:rsid w:val="00672620"/>
    <w:rsid w:val="006848D9"/>
    <w:rsid w:val="006864B4"/>
    <w:rsid w:val="006948B6"/>
    <w:rsid w:val="006A1493"/>
    <w:rsid w:val="006A40A8"/>
    <w:rsid w:val="006A6AC5"/>
    <w:rsid w:val="006B2EB3"/>
    <w:rsid w:val="006D7187"/>
    <w:rsid w:val="006D7EF1"/>
    <w:rsid w:val="006E1F73"/>
    <w:rsid w:val="006E2D0B"/>
    <w:rsid w:val="006E6528"/>
    <w:rsid w:val="00701A35"/>
    <w:rsid w:val="00701F58"/>
    <w:rsid w:val="00703C1B"/>
    <w:rsid w:val="0070690F"/>
    <w:rsid w:val="00706BA6"/>
    <w:rsid w:val="0072125A"/>
    <w:rsid w:val="007357C4"/>
    <w:rsid w:val="007439CE"/>
    <w:rsid w:val="00746AD4"/>
    <w:rsid w:val="0075544D"/>
    <w:rsid w:val="007576EF"/>
    <w:rsid w:val="00757DFC"/>
    <w:rsid w:val="00761C78"/>
    <w:rsid w:val="007678CE"/>
    <w:rsid w:val="0077004A"/>
    <w:rsid w:val="007764F5"/>
    <w:rsid w:val="00782E79"/>
    <w:rsid w:val="00785182"/>
    <w:rsid w:val="00785E12"/>
    <w:rsid w:val="007876CF"/>
    <w:rsid w:val="00787A3E"/>
    <w:rsid w:val="00790B23"/>
    <w:rsid w:val="0079667E"/>
    <w:rsid w:val="007A0943"/>
    <w:rsid w:val="007A2843"/>
    <w:rsid w:val="007B3099"/>
    <w:rsid w:val="007B3F4D"/>
    <w:rsid w:val="007B52EE"/>
    <w:rsid w:val="007B5D44"/>
    <w:rsid w:val="007C0026"/>
    <w:rsid w:val="007C0D17"/>
    <w:rsid w:val="007C4D91"/>
    <w:rsid w:val="007D2029"/>
    <w:rsid w:val="007D4E1C"/>
    <w:rsid w:val="007E5369"/>
    <w:rsid w:val="007F0436"/>
    <w:rsid w:val="007F6824"/>
    <w:rsid w:val="0080147F"/>
    <w:rsid w:val="0080178D"/>
    <w:rsid w:val="00802D47"/>
    <w:rsid w:val="00802E7F"/>
    <w:rsid w:val="00803E4E"/>
    <w:rsid w:val="00807329"/>
    <w:rsid w:val="00807540"/>
    <w:rsid w:val="00807D78"/>
    <w:rsid w:val="008125E4"/>
    <w:rsid w:val="008149B7"/>
    <w:rsid w:val="008216FF"/>
    <w:rsid w:val="00826398"/>
    <w:rsid w:val="00827EDE"/>
    <w:rsid w:val="00831D50"/>
    <w:rsid w:val="008462D9"/>
    <w:rsid w:val="00853F20"/>
    <w:rsid w:val="00854456"/>
    <w:rsid w:val="008558F8"/>
    <w:rsid w:val="00863CA3"/>
    <w:rsid w:val="00864826"/>
    <w:rsid w:val="00867183"/>
    <w:rsid w:val="00870EF8"/>
    <w:rsid w:val="00876951"/>
    <w:rsid w:val="00880C25"/>
    <w:rsid w:val="00881205"/>
    <w:rsid w:val="008833FB"/>
    <w:rsid w:val="00884840"/>
    <w:rsid w:val="00892C13"/>
    <w:rsid w:val="00895585"/>
    <w:rsid w:val="008A3A76"/>
    <w:rsid w:val="008A3C98"/>
    <w:rsid w:val="008B4167"/>
    <w:rsid w:val="008B51B5"/>
    <w:rsid w:val="008B6214"/>
    <w:rsid w:val="008C3829"/>
    <w:rsid w:val="008C6A85"/>
    <w:rsid w:val="008D0DA5"/>
    <w:rsid w:val="008E261C"/>
    <w:rsid w:val="008E6351"/>
    <w:rsid w:val="008E76E3"/>
    <w:rsid w:val="008F659A"/>
    <w:rsid w:val="008F698F"/>
    <w:rsid w:val="008F6C0C"/>
    <w:rsid w:val="008F7ED5"/>
    <w:rsid w:val="00904F34"/>
    <w:rsid w:val="00906032"/>
    <w:rsid w:val="00906826"/>
    <w:rsid w:val="00913778"/>
    <w:rsid w:val="009269A6"/>
    <w:rsid w:val="00933760"/>
    <w:rsid w:val="009356A6"/>
    <w:rsid w:val="00937214"/>
    <w:rsid w:val="009507E9"/>
    <w:rsid w:val="009701BB"/>
    <w:rsid w:val="00973844"/>
    <w:rsid w:val="0098138B"/>
    <w:rsid w:val="009822FF"/>
    <w:rsid w:val="00982813"/>
    <w:rsid w:val="00992020"/>
    <w:rsid w:val="00995E73"/>
    <w:rsid w:val="009A3C5A"/>
    <w:rsid w:val="009A50E1"/>
    <w:rsid w:val="009A69C0"/>
    <w:rsid w:val="009A71D9"/>
    <w:rsid w:val="009B43B3"/>
    <w:rsid w:val="009B775C"/>
    <w:rsid w:val="009C539F"/>
    <w:rsid w:val="009D136B"/>
    <w:rsid w:val="009E168F"/>
    <w:rsid w:val="009E6CD3"/>
    <w:rsid w:val="009E722C"/>
    <w:rsid w:val="009F2AD2"/>
    <w:rsid w:val="009F3447"/>
    <w:rsid w:val="00A05085"/>
    <w:rsid w:val="00A10E9F"/>
    <w:rsid w:val="00A14C5F"/>
    <w:rsid w:val="00A16AD1"/>
    <w:rsid w:val="00A243BC"/>
    <w:rsid w:val="00A2527D"/>
    <w:rsid w:val="00A307E2"/>
    <w:rsid w:val="00A41D54"/>
    <w:rsid w:val="00A44EED"/>
    <w:rsid w:val="00A50B73"/>
    <w:rsid w:val="00A56FFB"/>
    <w:rsid w:val="00A63E01"/>
    <w:rsid w:val="00A756B6"/>
    <w:rsid w:val="00A84AE1"/>
    <w:rsid w:val="00A85A5D"/>
    <w:rsid w:val="00A9695D"/>
    <w:rsid w:val="00AA2A02"/>
    <w:rsid w:val="00AA548F"/>
    <w:rsid w:val="00AB1E11"/>
    <w:rsid w:val="00AB381D"/>
    <w:rsid w:val="00AB7245"/>
    <w:rsid w:val="00AC2045"/>
    <w:rsid w:val="00AD3E7F"/>
    <w:rsid w:val="00AD4BCE"/>
    <w:rsid w:val="00AE19B7"/>
    <w:rsid w:val="00AE2470"/>
    <w:rsid w:val="00AE50AA"/>
    <w:rsid w:val="00AE5A50"/>
    <w:rsid w:val="00AE6442"/>
    <w:rsid w:val="00AF0C85"/>
    <w:rsid w:val="00AF752B"/>
    <w:rsid w:val="00B058DE"/>
    <w:rsid w:val="00B05C14"/>
    <w:rsid w:val="00B0718D"/>
    <w:rsid w:val="00B12B35"/>
    <w:rsid w:val="00B1781D"/>
    <w:rsid w:val="00B25242"/>
    <w:rsid w:val="00B3064A"/>
    <w:rsid w:val="00B3516A"/>
    <w:rsid w:val="00B362DB"/>
    <w:rsid w:val="00B4647B"/>
    <w:rsid w:val="00B544BD"/>
    <w:rsid w:val="00B545BD"/>
    <w:rsid w:val="00B5589A"/>
    <w:rsid w:val="00B57FD3"/>
    <w:rsid w:val="00B6752C"/>
    <w:rsid w:val="00B756B7"/>
    <w:rsid w:val="00B76F94"/>
    <w:rsid w:val="00B83EB0"/>
    <w:rsid w:val="00B84D32"/>
    <w:rsid w:val="00B86EB3"/>
    <w:rsid w:val="00B93EDF"/>
    <w:rsid w:val="00BA0503"/>
    <w:rsid w:val="00BA0801"/>
    <w:rsid w:val="00BB7565"/>
    <w:rsid w:val="00BC0A67"/>
    <w:rsid w:val="00BC1FB6"/>
    <w:rsid w:val="00BC4F23"/>
    <w:rsid w:val="00BD0B53"/>
    <w:rsid w:val="00BD1D8E"/>
    <w:rsid w:val="00BE07D3"/>
    <w:rsid w:val="00BE116F"/>
    <w:rsid w:val="00BE51C5"/>
    <w:rsid w:val="00BF1EE3"/>
    <w:rsid w:val="00BF282B"/>
    <w:rsid w:val="00C15536"/>
    <w:rsid w:val="00C25D47"/>
    <w:rsid w:val="00C447B2"/>
    <w:rsid w:val="00C57C51"/>
    <w:rsid w:val="00C60644"/>
    <w:rsid w:val="00C65248"/>
    <w:rsid w:val="00C72F8D"/>
    <w:rsid w:val="00C9274A"/>
    <w:rsid w:val="00C92E48"/>
    <w:rsid w:val="00C947C5"/>
    <w:rsid w:val="00C976F5"/>
    <w:rsid w:val="00CA0B67"/>
    <w:rsid w:val="00CA7D19"/>
    <w:rsid w:val="00CB14C4"/>
    <w:rsid w:val="00CB1827"/>
    <w:rsid w:val="00CB1889"/>
    <w:rsid w:val="00CB5C00"/>
    <w:rsid w:val="00CC67B5"/>
    <w:rsid w:val="00CD3FBF"/>
    <w:rsid w:val="00CD481A"/>
    <w:rsid w:val="00CF55A9"/>
    <w:rsid w:val="00D03607"/>
    <w:rsid w:val="00D06319"/>
    <w:rsid w:val="00D1516B"/>
    <w:rsid w:val="00D16C1E"/>
    <w:rsid w:val="00D23DDB"/>
    <w:rsid w:val="00D252D9"/>
    <w:rsid w:val="00D32D45"/>
    <w:rsid w:val="00D35316"/>
    <w:rsid w:val="00D36A84"/>
    <w:rsid w:val="00D4139D"/>
    <w:rsid w:val="00D43126"/>
    <w:rsid w:val="00D44099"/>
    <w:rsid w:val="00D47A6C"/>
    <w:rsid w:val="00D510C3"/>
    <w:rsid w:val="00D53B15"/>
    <w:rsid w:val="00D542A5"/>
    <w:rsid w:val="00D63D09"/>
    <w:rsid w:val="00D65946"/>
    <w:rsid w:val="00D66BBB"/>
    <w:rsid w:val="00D67C43"/>
    <w:rsid w:val="00D70C44"/>
    <w:rsid w:val="00D86794"/>
    <w:rsid w:val="00D962B5"/>
    <w:rsid w:val="00DB03D2"/>
    <w:rsid w:val="00DB6B7F"/>
    <w:rsid w:val="00DB71C6"/>
    <w:rsid w:val="00DC3297"/>
    <w:rsid w:val="00DC5002"/>
    <w:rsid w:val="00DD118E"/>
    <w:rsid w:val="00DE50D6"/>
    <w:rsid w:val="00DE56B9"/>
    <w:rsid w:val="00DF1E91"/>
    <w:rsid w:val="00DF4DB8"/>
    <w:rsid w:val="00DF5DF2"/>
    <w:rsid w:val="00DF6E17"/>
    <w:rsid w:val="00E03130"/>
    <w:rsid w:val="00E05D7D"/>
    <w:rsid w:val="00E15031"/>
    <w:rsid w:val="00E17B96"/>
    <w:rsid w:val="00E17F59"/>
    <w:rsid w:val="00E22B99"/>
    <w:rsid w:val="00E25638"/>
    <w:rsid w:val="00E25FB2"/>
    <w:rsid w:val="00E272C8"/>
    <w:rsid w:val="00E3093B"/>
    <w:rsid w:val="00E31BC0"/>
    <w:rsid w:val="00E34865"/>
    <w:rsid w:val="00E36AEE"/>
    <w:rsid w:val="00E533B6"/>
    <w:rsid w:val="00E53D9F"/>
    <w:rsid w:val="00E618BA"/>
    <w:rsid w:val="00E641C1"/>
    <w:rsid w:val="00E72FBD"/>
    <w:rsid w:val="00E80174"/>
    <w:rsid w:val="00E86EED"/>
    <w:rsid w:val="00E92AE7"/>
    <w:rsid w:val="00E94A0C"/>
    <w:rsid w:val="00E96D14"/>
    <w:rsid w:val="00EA205C"/>
    <w:rsid w:val="00EA5C77"/>
    <w:rsid w:val="00EB4802"/>
    <w:rsid w:val="00EB4E26"/>
    <w:rsid w:val="00EC73D5"/>
    <w:rsid w:val="00ED3E25"/>
    <w:rsid w:val="00ED4DA9"/>
    <w:rsid w:val="00EF086F"/>
    <w:rsid w:val="00F16F79"/>
    <w:rsid w:val="00F228D1"/>
    <w:rsid w:val="00F530E3"/>
    <w:rsid w:val="00F61140"/>
    <w:rsid w:val="00F629D7"/>
    <w:rsid w:val="00F66EF3"/>
    <w:rsid w:val="00F754FA"/>
    <w:rsid w:val="00F7785E"/>
    <w:rsid w:val="00F81F7F"/>
    <w:rsid w:val="00F8495A"/>
    <w:rsid w:val="00F858A0"/>
    <w:rsid w:val="00F86C24"/>
    <w:rsid w:val="00F9099D"/>
    <w:rsid w:val="00F92543"/>
    <w:rsid w:val="00F92D38"/>
    <w:rsid w:val="00FA6AA7"/>
    <w:rsid w:val="00FB0EB2"/>
    <w:rsid w:val="00FB1642"/>
    <w:rsid w:val="00FB33F8"/>
    <w:rsid w:val="00FC1089"/>
    <w:rsid w:val="00FC4E99"/>
    <w:rsid w:val="00FC5559"/>
    <w:rsid w:val="00FD593F"/>
    <w:rsid w:val="00FD785E"/>
    <w:rsid w:val="00FE016A"/>
    <w:rsid w:val="00FE2BB1"/>
    <w:rsid w:val="00FE506F"/>
    <w:rsid w:val="00FE7E6B"/>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fil.ion.ucl.ac.uk" TargetMode="External"/><Relationship Id="rId18" Type="http://schemas.openxmlformats.org/officeDocument/2006/relationships/image" Target="media/image5.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ida.loni.usc.edu/collaboration/access/adni.loni.usc.edu"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ida.loni.usc.edu/collaboration/access/www.fnih.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uaml.github.io/julearn/main/index.html" TargetMode="External"/><Relationship Id="rId22"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17604-93C7-4A98-82A4-9719A8CD6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30085</Words>
  <Characters>171485</Characters>
  <Application>Microsoft Office Word</Application>
  <DocSecurity>0</DocSecurity>
  <Lines>1429</Lines>
  <Paragraphs>402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201168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38</cp:revision>
  <dcterms:created xsi:type="dcterms:W3CDTF">2022-10-01T15:23:00Z</dcterms:created>
  <dcterms:modified xsi:type="dcterms:W3CDTF">2022-10-08T21:54:00Z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