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B1C620" w14:textId="77777777" w:rsidR="007B3F4D" w:rsidRPr="000F7936" w:rsidRDefault="007B3F4D" w:rsidP="007B3F4D">
      <w:pPr>
        <w:spacing w:after="0" w:line="240" w:lineRule="auto"/>
        <w:rPr>
          <w:rFonts w:ascii="Times New Roman" w:eastAsia="Times New Roman" w:hAnsi="Times New Roman" w:cs="Times New Roman"/>
          <w:sz w:val="24"/>
          <w:szCs w:val="24"/>
          <w:lang w:val="en-US"/>
        </w:rPr>
      </w:pPr>
      <w:r w:rsidRPr="000F7936">
        <w:rPr>
          <w:rFonts w:ascii="Times New Roman" w:eastAsia="Times New Roman" w:hAnsi="Times New Roman" w:cs="Times New Roman"/>
          <w:b/>
          <w:bCs/>
          <w:color w:val="000000"/>
          <w:lang w:val="en-US"/>
        </w:rPr>
        <w:t>MANUSCRIPT DRAFT</w:t>
      </w:r>
    </w:p>
    <w:p w14:paraId="2EEE7148" w14:textId="0876A066" w:rsidR="007B3F4D" w:rsidRPr="000F7936" w:rsidRDefault="00937214" w:rsidP="007B3F4D">
      <w:pPr>
        <w:spacing w:before="480" w:after="120" w:line="240" w:lineRule="auto"/>
        <w:outlineLvl w:val="0"/>
        <w:rPr>
          <w:rFonts w:ascii="Times New Roman" w:eastAsia="Times New Roman" w:hAnsi="Times New Roman" w:cs="Times New Roman"/>
          <w:b/>
          <w:bCs/>
          <w:kern w:val="36"/>
          <w:sz w:val="48"/>
          <w:szCs w:val="48"/>
          <w:lang w:val="en-US"/>
        </w:rPr>
      </w:pPr>
      <w:r>
        <w:rPr>
          <w:rFonts w:ascii="Times New Roman" w:eastAsia="Times New Roman" w:hAnsi="Times New Roman" w:cs="Times New Roman"/>
          <w:b/>
          <w:bCs/>
          <w:color w:val="000000"/>
          <w:kern w:val="36"/>
          <w:sz w:val="40"/>
          <w:szCs w:val="40"/>
          <w:lang w:val="en-US"/>
        </w:rPr>
        <w:t>Modality Matters: Prediction of Cognitive Outcome Using Brain Age Derived from Different Modalities</w:t>
      </w:r>
    </w:p>
    <w:p w14:paraId="0C7CAF47" w14:textId="77777777" w:rsidR="007B3F4D" w:rsidRPr="000F7936" w:rsidRDefault="007B3F4D" w:rsidP="007B3F4D">
      <w:pPr>
        <w:spacing w:after="0" w:line="240" w:lineRule="auto"/>
        <w:rPr>
          <w:rFonts w:ascii="Times New Roman" w:eastAsia="Times New Roman" w:hAnsi="Times New Roman" w:cs="Times New Roman"/>
          <w:sz w:val="24"/>
          <w:szCs w:val="24"/>
          <w:lang w:val="en-US"/>
        </w:rPr>
      </w:pPr>
      <w:r w:rsidRPr="000F7936">
        <w:rPr>
          <w:rFonts w:ascii="Times New Roman" w:eastAsia="Times New Roman" w:hAnsi="Times New Roman" w:cs="Times New Roman"/>
          <w:color w:val="000000"/>
          <w:lang w:val="en-US"/>
        </w:rPr>
        <w:t xml:space="preserve">            </w:t>
      </w:r>
    </w:p>
    <w:p w14:paraId="76BC67D7" w14:textId="283B5A63" w:rsidR="00C65248" w:rsidRPr="00C65248" w:rsidRDefault="007B3F4D" w:rsidP="007B3F4D">
      <w:pPr>
        <w:spacing w:before="240" w:after="240" w:line="240" w:lineRule="auto"/>
        <w:rPr>
          <w:rFonts w:ascii="Times New Roman" w:eastAsia="Times New Roman" w:hAnsi="Times New Roman" w:cs="Times New Roman"/>
          <w:color w:val="000000"/>
          <w:lang w:val="en-US"/>
        </w:rPr>
      </w:pPr>
      <w:r w:rsidRPr="004D78CE">
        <w:rPr>
          <w:rFonts w:ascii="Times New Roman" w:eastAsia="Times New Roman" w:hAnsi="Times New Roman" w:cs="Times New Roman"/>
          <w:color w:val="000000"/>
          <w:u w:val="single"/>
          <w:lang w:val="en-US"/>
        </w:rPr>
        <w:t>E. Doering</w:t>
      </w:r>
      <w:r w:rsidRPr="004D78CE">
        <w:rPr>
          <w:rFonts w:ascii="Times New Roman" w:eastAsia="Times New Roman" w:hAnsi="Times New Roman" w:cs="Times New Roman"/>
          <w:color w:val="000000"/>
          <w:vertAlign w:val="superscript"/>
          <w:lang w:val="en-US"/>
        </w:rPr>
        <w:t>1,2</w:t>
      </w:r>
      <w:r w:rsidRPr="004D78CE">
        <w:rPr>
          <w:rFonts w:ascii="Times New Roman" w:eastAsia="Times New Roman" w:hAnsi="Times New Roman" w:cs="Times New Roman"/>
          <w:color w:val="000000"/>
          <w:lang w:val="en-US"/>
        </w:rPr>
        <w:t>, G. Antonopoulos</w:t>
      </w:r>
      <w:r w:rsidRPr="004D78CE">
        <w:rPr>
          <w:rFonts w:ascii="Times New Roman" w:eastAsia="Times New Roman" w:hAnsi="Times New Roman" w:cs="Times New Roman"/>
          <w:color w:val="000000"/>
          <w:vertAlign w:val="superscript"/>
          <w:lang w:val="en-US"/>
        </w:rPr>
        <w:t>3</w:t>
      </w:r>
      <w:r w:rsidR="00F92543" w:rsidRPr="004D78CE">
        <w:rPr>
          <w:rFonts w:ascii="Times New Roman" w:eastAsia="Times New Roman" w:hAnsi="Times New Roman" w:cs="Times New Roman"/>
          <w:color w:val="000000"/>
          <w:vertAlign w:val="superscript"/>
          <w:lang w:val="en-US"/>
        </w:rPr>
        <w:t>,5</w:t>
      </w:r>
      <w:r w:rsidRPr="004D78CE">
        <w:rPr>
          <w:rFonts w:ascii="Times New Roman" w:eastAsia="Times New Roman" w:hAnsi="Times New Roman" w:cs="Times New Roman"/>
          <w:color w:val="000000"/>
          <w:lang w:val="en-US"/>
        </w:rPr>
        <w:t>, M. Hönig</w:t>
      </w:r>
      <w:r w:rsidRPr="004D78CE">
        <w:rPr>
          <w:rFonts w:ascii="Times New Roman" w:eastAsia="Times New Roman" w:hAnsi="Times New Roman" w:cs="Times New Roman"/>
          <w:color w:val="000000"/>
          <w:vertAlign w:val="superscript"/>
          <w:lang w:val="en-US"/>
        </w:rPr>
        <w:t>1,4</w:t>
      </w:r>
      <w:r w:rsidRPr="004D78CE">
        <w:rPr>
          <w:rFonts w:ascii="Times New Roman" w:eastAsia="Times New Roman" w:hAnsi="Times New Roman" w:cs="Times New Roman"/>
          <w:color w:val="000000"/>
          <w:lang w:val="en-US"/>
        </w:rPr>
        <w:t>, T. van Eimeren</w:t>
      </w:r>
      <w:r w:rsidRPr="004D78CE">
        <w:rPr>
          <w:rFonts w:ascii="Times New Roman" w:eastAsia="Times New Roman" w:hAnsi="Times New Roman" w:cs="Times New Roman"/>
          <w:color w:val="000000"/>
          <w:vertAlign w:val="superscript"/>
          <w:lang w:val="en-US"/>
        </w:rPr>
        <w:t>1,2</w:t>
      </w:r>
      <w:r w:rsidRPr="004D78CE">
        <w:rPr>
          <w:rFonts w:ascii="Times New Roman" w:eastAsia="Times New Roman" w:hAnsi="Times New Roman" w:cs="Times New Roman"/>
          <w:color w:val="000000"/>
          <w:lang w:val="en-US"/>
        </w:rPr>
        <w:t>,</w:t>
      </w:r>
      <w:r w:rsidR="004D78CE" w:rsidRPr="004D78CE">
        <w:rPr>
          <w:rFonts w:ascii="Times New Roman" w:eastAsia="Times New Roman" w:hAnsi="Times New Roman" w:cs="Times New Roman"/>
          <w:color w:val="000000"/>
          <w:lang w:val="en-US"/>
        </w:rPr>
        <w:t xml:space="preserve"> M. Daamen², H. Boecker²,</w:t>
      </w:r>
      <w:r w:rsidRPr="004D78CE">
        <w:rPr>
          <w:rFonts w:ascii="Times New Roman" w:eastAsia="Times New Roman" w:hAnsi="Times New Roman" w:cs="Times New Roman"/>
          <w:color w:val="000000"/>
          <w:lang w:val="en-US"/>
        </w:rPr>
        <w:t xml:space="preserve"> </w:t>
      </w:r>
      <w:r w:rsidRPr="00C65248">
        <w:rPr>
          <w:rFonts w:ascii="Times New Roman" w:eastAsia="Times New Roman" w:hAnsi="Times New Roman" w:cs="Times New Roman"/>
          <w:color w:val="000000"/>
          <w:lang w:val="en-US"/>
        </w:rPr>
        <w:t>S.</w:t>
      </w:r>
      <w:r w:rsidR="00F92543" w:rsidRPr="00C65248">
        <w:rPr>
          <w:rFonts w:ascii="Times New Roman" w:eastAsia="Times New Roman" w:hAnsi="Times New Roman" w:cs="Times New Roman"/>
          <w:color w:val="000000"/>
          <w:lang w:val="en-US"/>
        </w:rPr>
        <w:t xml:space="preserve"> B.</w:t>
      </w:r>
      <w:r w:rsidRPr="00C65248">
        <w:rPr>
          <w:rFonts w:ascii="Times New Roman" w:eastAsia="Times New Roman" w:hAnsi="Times New Roman" w:cs="Times New Roman"/>
          <w:color w:val="000000"/>
          <w:lang w:val="en-US"/>
        </w:rPr>
        <w:t xml:space="preserve"> Eickhoff</w:t>
      </w:r>
      <w:r w:rsidRPr="00C65248">
        <w:rPr>
          <w:rFonts w:ascii="Times New Roman" w:eastAsia="Times New Roman" w:hAnsi="Times New Roman" w:cs="Times New Roman"/>
          <w:color w:val="000000"/>
          <w:vertAlign w:val="superscript"/>
          <w:lang w:val="en-US"/>
        </w:rPr>
        <w:t>3,5</w:t>
      </w:r>
      <w:r w:rsidRPr="00C65248">
        <w:rPr>
          <w:rFonts w:ascii="Times New Roman" w:eastAsia="Times New Roman" w:hAnsi="Times New Roman" w:cs="Times New Roman"/>
          <w:color w:val="000000"/>
          <w:lang w:val="en-US"/>
        </w:rPr>
        <w:t>, K.</w:t>
      </w:r>
      <w:r w:rsidR="00F92543" w:rsidRPr="00C65248">
        <w:rPr>
          <w:rFonts w:ascii="Times New Roman" w:eastAsia="Times New Roman" w:hAnsi="Times New Roman" w:cs="Times New Roman"/>
          <w:color w:val="000000"/>
          <w:lang w:val="en-US"/>
        </w:rPr>
        <w:t xml:space="preserve"> R.</w:t>
      </w:r>
      <w:r w:rsidRPr="00C65248">
        <w:rPr>
          <w:rFonts w:ascii="Times New Roman" w:eastAsia="Times New Roman" w:hAnsi="Times New Roman" w:cs="Times New Roman"/>
          <w:color w:val="000000"/>
          <w:lang w:val="en-US"/>
        </w:rPr>
        <w:t xml:space="preserve"> Patil</w:t>
      </w:r>
      <w:r w:rsidRPr="00C65248">
        <w:rPr>
          <w:rFonts w:ascii="Times New Roman" w:eastAsia="Times New Roman" w:hAnsi="Times New Roman" w:cs="Times New Roman"/>
          <w:color w:val="000000"/>
          <w:vertAlign w:val="superscript"/>
          <w:lang w:val="en-US"/>
        </w:rPr>
        <w:t>5</w:t>
      </w:r>
      <w:r w:rsidR="00F92543" w:rsidRPr="00C65248">
        <w:rPr>
          <w:rFonts w:ascii="Times New Roman" w:eastAsia="Times New Roman" w:hAnsi="Times New Roman" w:cs="Times New Roman"/>
          <w:color w:val="000000"/>
          <w:vertAlign w:val="superscript"/>
          <w:lang w:val="en-US"/>
        </w:rPr>
        <w:t>,5</w:t>
      </w:r>
      <w:r w:rsidRPr="00C65248">
        <w:rPr>
          <w:rFonts w:ascii="Times New Roman" w:eastAsia="Times New Roman" w:hAnsi="Times New Roman" w:cs="Times New Roman"/>
          <w:color w:val="000000"/>
          <w:lang w:val="en-US"/>
        </w:rPr>
        <w:t>, A. Drzezga</w:t>
      </w:r>
      <w:r w:rsidRPr="00C65248">
        <w:rPr>
          <w:rFonts w:ascii="Times New Roman" w:eastAsia="Times New Roman" w:hAnsi="Times New Roman" w:cs="Times New Roman"/>
          <w:color w:val="000000"/>
          <w:vertAlign w:val="superscript"/>
          <w:lang w:val="en-US"/>
        </w:rPr>
        <w:t>1,2,4</w:t>
      </w:r>
      <w:r w:rsidR="00C65248" w:rsidRPr="00C65248">
        <w:rPr>
          <w:rFonts w:ascii="Times New Roman" w:eastAsia="Times New Roman" w:hAnsi="Times New Roman" w:cs="Times New Roman"/>
          <w:color w:val="000000"/>
          <w:vertAlign w:val="superscript"/>
          <w:lang w:val="en-US"/>
        </w:rPr>
        <w:t xml:space="preserve"> </w:t>
      </w:r>
      <w:r w:rsidR="00C65248" w:rsidRPr="00C65248">
        <w:rPr>
          <w:rFonts w:ascii="Times New Roman" w:eastAsia="Times New Roman" w:hAnsi="Times New Roman" w:cs="Times New Roman"/>
          <w:color w:val="000000"/>
          <w:lang w:val="en-US"/>
        </w:rPr>
        <w:t xml:space="preserve">for the </w:t>
      </w:r>
      <w:r w:rsidR="00C65248">
        <w:rPr>
          <w:rFonts w:ascii="Times New Roman" w:eastAsia="Times New Roman" w:hAnsi="Times New Roman" w:cs="Times New Roman"/>
          <w:color w:val="000000"/>
          <w:lang w:val="en-US"/>
        </w:rPr>
        <w:t>Alzheimer’s Disease Neuroimaging Initiative</w:t>
      </w:r>
      <w:r w:rsidR="00C65248" w:rsidRPr="008454B2">
        <w:rPr>
          <w:rStyle w:val="Funotenzeichen"/>
        </w:rPr>
        <w:footnoteReference w:id="1"/>
      </w:r>
    </w:p>
    <w:p w14:paraId="5355449A" w14:textId="2742C295" w:rsidR="007B3F4D" w:rsidRPr="000F7936" w:rsidRDefault="007B3F4D" w:rsidP="007B3F4D">
      <w:pPr>
        <w:spacing w:before="240" w:after="240" w:line="240" w:lineRule="auto"/>
        <w:rPr>
          <w:rFonts w:ascii="Times New Roman" w:eastAsia="Times New Roman" w:hAnsi="Times New Roman" w:cs="Times New Roman"/>
          <w:sz w:val="24"/>
          <w:szCs w:val="24"/>
          <w:lang w:val="en-US"/>
        </w:rPr>
      </w:pPr>
      <w:r w:rsidRPr="000F7936">
        <w:rPr>
          <w:rFonts w:ascii="Times New Roman" w:eastAsia="Times New Roman" w:hAnsi="Times New Roman" w:cs="Times New Roman"/>
          <w:color w:val="000000"/>
          <w:sz w:val="13"/>
          <w:szCs w:val="13"/>
          <w:vertAlign w:val="superscript"/>
          <w:lang w:val="en-US"/>
        </w:rPr>
        <w:t>1</w:t>
      </w:r>
      <w:r w:rsidRPr="000F7936">
        <w:rPr>
          <w:rFonts w:ascii="Times New Roman" w:eastAsia="Times New Roman" w:hAnsi="Times New Roman" w:cs="Times New Roman"/>
          <w:color w:val="000000"/>
          <w:lang w:val="en-US"/>
        </w:rPr>
        <w:t xml:space="preserve">University Hospital Cologne, Clinic and Policlinic for Nuclear Medicine, </w:t>
      </w:r>
      <w:r w:rsidR="009E168F">
        <w:rPr>
          <w:rFonts w:ascii="Times New Roman" w:eastAsia="Times New Roman" w:hAnsi="Times New Roman" w:cs="Times New Roman"/>
          <w:color w:val="000000"/>
          <w:lang w:val="en-US"/>
        </w:rPr>
        <w:t>Cologne</w:t>
      </w:r>
      <w:r w:rsidRPr="000F7936">
        <w:rPr>
          <w:rFonts w:ascii="Times New Roman" w:eastAsia="Times New Roman" w:hAnsi="Times New Roman" w:cs="Times New Roman"/>
          <w:color w:val="000000"/>
          <w:lang w:val="en-US"/>
        </w:rPr>
        <w:t xml:space="preserve">, Germany, </w:t>
      </w:r>
      <w:r w:rsidRPr="000F7936">
        <w:rPr>
          <w:rFonts w:ascii="Times New Roman" w:eastAsia="Times New Roman" w:hAnsi="Times New Roman" w:cs="Times New Roman"/>
          <w:color w:val="000000"/>
          <w:sz w:val="13"/>
          <w:szCs w:val="13"/>
          <w:vertAlign w:val="superscript"/>
          <w:lang w:val="en-US"/>
        </w:rPr>
        <w:t>2</w:t>
      </w:r>
      <w:r w:rsidRPr="000F7936">
        <w:rPr>
          <w:rFonts w:ascii="Times New Roman" w:eastAsia="Times New Roman" w:hAnsi="Times New Roman" w:cs="Times New Roman"/>
          <w:color w:val="000000"/>
          <w:lang w:val="en-US"/>
        </w:rPr>
        <w:t xml:space="preserve">German Center for Neurodegenerative Diseases, Positron Emission Tomography, Bonn, Germany, </w:t>
      </w:r>
      <w:r w:rsidRPr="000F7936">
        <w:rPr>
          <w:rFonts w:ascii="Times New Roman" w:eastAsia="Times New Roman" w:hAnsi="Times New Roman" w:cs="Times New Roman"/>
          <w:color w:val="000000"/>
          <w:sz w:val="13"/>
          <w:szCs w:val="13"/>
          <w:vertAlign w:val="superscript"/>
          <w:lang w:val="en-US"/>
        </w:rPr>
        <w:t>3</w:t>
      </w:r>
      <w:r w:rsidR="009E168F">
        <w:rPr>
          <w:rFonts w:ascii="Times New Roman" w:eastAsia="Times New Roman" w:hAnsi="Times New Roman" w:cs="Times New Roman"/>
          <w:color w:val="000000"/>
          <w:lang w:val="en-US"/>
        </w:rPr>
        <w:t>Research Center</w:t>
      </w:r>
      <w:r w:rsidRPr="000F7936">
        <w:rPr>
          <w:rFonts w:ascii="Times New Roman" w:eastAsia="Times New Roman" w:hAnsi="Times New Roman" w:cs="Times New Roman"/>
          <w:color w:val="000000"/>
          <w:lang w:val="en-US"/>
        </w:rPr>
        <w:t xml:space="preserve"> J</w:t>
      </w:r>
      <w:r w:rsidR="009E168F">
        <w:rPr>
          <w:rFonts w:ascii="Times New Roman" w:eastAsia="Times New Roman" w:hAnsi="Times New Roman" w:cs="Times New Roman"/>
          <w:color w:val="000000"/>
          <w:lang w:val="en-US"/>
        </w:rPr>
        <w:t>ue</w:t>
      </w:r>
      <w:r w:rsidRPr="000F7936">
        <w:rPr>
          <w:rFonts w:ascii="Times New Roman" w:eastAsia="Times New Roman" w:hAnsi="Times New Roman" w:cs="Times New Roman"/>
          <w:color w:val="000000"/>
          <w:lang w:val="en-US"/>
        </w:rPr>
        <w:t>lich, Brain and Behavior (INM-7), J</w:t>
      </w:r>
      <w:r w:rsidR="009E168F">
        <w:rPr>
          <w:rFonts w:ascii="Times New Roman" w:eastAsia="Times New Roman" w:hAnsi="Times New Roman" w:cs="Times New Roman"/>
          <w:color w:val="000000"/>
          <w:lang w:val="en-US"/>
        </w:rPr>
        <w:t>ue</w:t>
      </w:r>
      <w:r w:rsidRPr="000F7936">
        <w:rPr>
          <w:rFonts w:ascii="Times New Roman" w:eastAsia="Times New Roman" w:hAnsi="Times New Roman" w:cs="Times New Roman"/>
          <w:color w:val="000000"/>
          <w:lang w:val="en-US"/>
        </w:rPr>
        <w:t xml:space="preserve">lich, Germany, </w:t>
      </w:r>
      <w:r w:rsidRPr="000F7936">
        <w:rPr>
          <w:rFonts w:ascii="Times New Roman" w:eastAsia="Times New Roman" w:hAnsi="Times New Roman" w:cs="Times New Roman"/>
          <w:color w:val="000000"/>
          <w:sz w:val="13"/>
          <w:szCs w:val="13"/>
          <w:vertAlign w:val="superscript"/>
          <w:lang w:val="en-US"/>
        </w:rPr>
        <w:t>4</w:t>
      </w:r>
      <w:r w:rsidR="009E168F" w:rsidRPr="009E168F">
        <w:rPr>
          <w:rFonts w:ascii="Times New Roman" w:eastAsia="Times New Roman" w:hAnsi="Times New Roman" w:cs="Times New Roman"/>
          <w:color w:val="000000"/>
          <w:lang w:val="en-US"/>
        </w:rPr>
        <w:t xml:space="preserve"> </w:t>
      </w:r>
      <w:r w:rsidR="009E168F">
        <w:rPr>
          <w:rFonts w:ascii="Times New Roman" w:eastAsia="Times New Roman" w:hAnsi="Times New Roman" w:cs="Times New Roman"/>
          <w:color w:val="000000"/>
          <w:lang w:val="en-US"/>
        </w:rPr>
        <w:t>Research Center</w:t>
      </w:r>
      <w:r w:rsidR="009E168F" w:rsidRPr="000F7936">
        <w:rPr>
          <w:rFonts w:ascii="Times New Roman" w:eastAsia="Times New Roman" w:hAnsi="Times New Roman" w:cs="Times New Roman"/>
          <w:color w:val="000000"/>
          <w:lang w:val="en-US"/>
        </w:rPr>
        <w:t xml:space="preserve"> </w:t>
      </w:r>
      <w:r w:rsidRPr="000F7936">
        <w:rPr>
          <w:rFonts w:ascii="Times New Roman" w:eastAsia="Times New Roman" w:hAnsi="Times New Roman" w:cs="Times New Roman"/>
          <w:color w:val="000000"/>
          <w:lang w:val="en-US"/>
        </w:rPr>
        <w:t xml:space="preserve"> J</w:t>
      </w:r>
      <w:r w:rsidR="009E168F">
        <w:rPr>
          <w:rFonts w:ascii="Times New Roman" w:eastAsia="Times New Roman" w:hAnsi="Times New Roman" w:cs="Times New Roman"/>
          <w:color w:val="000000"/>
          <w:lang w:val="en-US"/>
        </w:rPr>
        <w:t>ue</w:t>
      </w:r>
      <w:r w:rsidRPr="000F7936">
        <w:rPr>
          <w:rFonts w:ascii="Times New Roman" w:eastAsia="Times New Roman" w:hAnsi="Times New Roman" w:cs="Times New Roman"/>
          <w:color w:val="000000"/>
          <w:lang w:val="en-US"/>
        </w:rPr>
        <w:t>lich, Molecular Organization of the Brain (INM-2), J</w:t>
      </w:r>
      <w:r w:rsidR="009E168F">
        <w:rPr>
          <w:rFonts w:ascii="Times New Roman" w:eastAsia="Times New Roman" w:hAnsi="Times New Roman" w:cs="Times New Roman"/>
          <w:color w:val="000000"/>
          <w:lang w:val="en-US"/>
        </w:rPr>
        <w:t>ue</w:t>
      </w:r>
      <w:r w:rsidRPr="000F7936">
        <w:rPr>
          <w:rFonts w:ascii="Times New Roman" w:eastAsia="Times New Roman" w:hAnsi="Times New Roman" w:cs="Times New Roman"/>
          <w:color w:val="000000"/>
          <w:lang w:val="en-US"/>
        </w:rPr>
        <w:t xml:space="preserve">lich, Germany, </w:t>
      </w:r>
      <w:r w:rsidRPr="000F7936">
        <w:rPr>
          <w:rFonts w:ascii="Times New Roman" w:eastAsia="Times New Roman" w:hAnsi="Times New Roman" w:cs="Times New Roman"/>
          <w:color w:val="000000"/>
          <w:sz w:val="13"/>
          <w:szCs w:val="13"/>
          <w:vertAlign w:val="superscript"/>
          <w:lang w:val="en-US"/>
        </w:rPr>
        <w:t>5</w:t>
      </w:r>
      <w:r w:rsidRPr="000F7936">
        <w:rPr>
          <w:rFonts w:ascii="Times New Roman" w:eastAsia="Times New Roman" w:hAnsi="Times New Roman" w:cs="Times New Roman"/>
          <w:color w:val="000000"/>
          <w:lang w:val="en-US"/>
        </w:rPr>
        <w:t xml:space="preserve">Heinrich-Heine-University, Institute of Systems Neuroscience, </w:t>
      </w:r>
      <w:proofErr w:type="spellStart"/>
      <w:r w:rsidRPr="000F7936">
        <w:rPr>
          <w:rFonts w:ascii="Times New Roman" w:eastAsia="Times New Roman" w:hAnsi="Times New Roman" w:cs="Times New Roman"/>
          <w:color w:val="000000"/>
          <w:lang w:val="en-US"/>
        </w:rPr>
        <w:t>D</w:t>
      </w:r>
      <w:r w:rsidR="009E168F">
        <w:rPr>
          <w:rFonts w:ascii="Times New Roman" w:eastAsia="Times New Roman" w:hAnsi="Times New Roman" w:cs="Times New Roman"/>
          <w:color w:val="000000"/>
          <w:lang w:val="en-US"/>
        </w:rPr>
        <w:t>ue</w:t>
      </w:r>
      <w:r w:rsidRPr="000F7936">
        <w:rPr>
          <w:rFonts w:ascii="Times New Roman" w:eastAsia="Times New Roman" w:hAnsi="Times New Roman" w:cs="Times New Roman"/>
          <w:color w:val="000000"/>
          <w:lang w:val="en-US"/>
        </w:rPr>
        <w:t>sseldorf</w:t>
      </w:r>
      <w:proofErr w:type="spellEnd"/>
      <w:r w:rsidRPr="000F7936">
        <w:rPr>
          <w:rFonts w:ascii="Times New Roman" w:eastAsia="Times New Roman" w:hAnsi="Times New Roman" w:cs="Times New Roman"/>
          <w:color w:val="000000"/>
          <w:lang w:val="en-US"/>
        </w:rPr>
        <w:t>, Germany</w:t>
      </w:r>
    </w:p>
    <w:p w14:paraId="0935B3EC" w14:textId="77777777" w:rsidR="007B3F4D" w:rsidRPr="000F7936" w:rsidRDefault="007B3F4D" w:rsidP="007B3F4D">
      <w:pPr>
        <w:spacing w:after="0" w:line="240" w:lineRule="auto"/>
        <w:rPr>
          <w:rFonts w:ascii="Times New Roman" w:eastAsia="Times New Roman" w:hAnsi="Times New Roman" w:cs="Times New Roman"/>
          <w:sz w:val="24"/>
          <w:szCs w:val="24"/>
          <w:lang w:val="en-US"/>
        </w:rPr>
      </w:pPr>
      <w:r w:rsidRPr="000F7936">
        <w:rPr>
          <w:rFonts w:ascii="Times New Roman" w:eastAsia="Times New Roman" w:hAnsi="Times New Roman" w:cs="Times New Roman"/>
          <w:color w:val="000000"/>
          <w:lang w:val="en-US"/>
        </w:rPr>
        <w:t>Keywords: biological age, machine learning, Alzheimer’s disease</w:t>
      </w:r>
    </w:p>
    <w:p w14:paraId="173729D6" w14:textId="77777777" w:rsidR="0059558C" w:rsidRDefault="0059558C" w:rsidP="00303BDE">
      <w:pPr>
        <w:spacing w:after="0" w:line="240" w:lineRule="auto"/>
        <w:rPr>
          <w:rFonts w:ascii="Times New Roman" w:eastAsia="Times New Roman" w:hAnsi="Times New Roman" w:cs="Times New Roman"/>
          <w:sz w:val="24"/>
          <w:szCs w:val="24"/>
          <w:lang w:val="en-US"/>
        </w:rPr>
      </w:pPr>
    </w:p>
    <w:p w14:paraId="5860D908" w14:textId="6966359E" w:rsidR="00532FEE" w:rsidRDefault="0059558C" w:rsidP="0059558C">
      <w:pPr>
        <w:spacing w:after="0" w:line="240" w:lineRule="auto"/>
        <w:rPr>
          <w:rFonts w:ascii="Times New Roman" w:eastAsia="Times New Roman" w:hAnsi="Times New Roman" w:cs="Times New Roman"/>
          <w:bCs/>
          <w:color w:val="000000"/>
          <w:lang w:val="en-US"/>
        </w:rPr>
      </w:pPr>
      <w:r w:rsidRPr="0059558C">
        <w:rPr>
          <w:rFonts w:ascii="Times New Roman" w:eastAsia="Times New Roman" w:hAnsi="Times New Roman" w:cs="Times New Roman"/>
          <w:bCs/>
          <w:color w:val="000000"/>
          <w:lang w:val="en-US"/>
        </w:rPr>
        <w:t xml:space="preserve">Objectives: </w:t>
      </w:r>
      <w:r w:rsidR="00A307E2">
        <w:rPr>
          <w:rFonts w:ascii="Times New Roman" w:eastAsia="Times New Roman" w:hAnsi="Times New Roman" w:cs="Times New Roman"/>
          <w:bCs/>
          <w:color w:val="000000"/>
          <w:lang w:val="en-US"/>
        </w:rPr>
        <w:t xml:space="preserve">Brain aging </w:t>
      </w:r>
      <w:proofErr w:type="gramStart"/>
      <w:r w:rsidR="00A307E2">
        <w:rPr>
          <w:rFonts w:ascii="Times New Roman" w:eastAsia="Times New Roman" w:hAnsi="Times New Roman" w:cs="Times New Roman"/>
          <w:bCs/>
          <w:color w:val="000000"/>
          <w:lang w:val="en-US"/>
        </w:rPr>
        <w:t>is characterized</w:t>
      </w:r>
      <w:proofErr w:type="gramEnd"/>
      <w:r w:rsidR="00A307E2">
        <w:rPr>
          <w:rFonts w:ascii="Times New Roman" w:eastAsia="Times New Roman" w:hAnsi="Times New Roman" w:cs="Times New Roman"/>
          <w:bCs/>
          <w:color w:val="000000"/>
          <w:lang w:val="en-US"/>
        </w:rPr>
        <w:t xml:space="preserve"> by anatomical and molecular changes. </w:t>
      </w:r>
      <w:r w:rsidR="004230F1">
        <w:rPr>
          <w:rFonts w:ascii="Times New Roman" w:eastAsia="Times New Roman" w:hAnsi="Times New Roman" w:cs="Times New Roman"/>
          <w:bCs/>
          <w:color w:val="000000"/>
          <w:lang w:val="en-US"/>
        </w:rPr>
        <w:t>Deviations from the normal aging trajectory in the form of a</w:t>
      </w:r>
      <w:r w:rsidR="00A307E2">
        <w:rPr>
          <w:rFonts w:ascii="Times New Roman" w:eastAsia="Times New Roman" w:hAnsi="Times New Roman" w:cs="Times New Roman"/>
          <w:bCs/>
          <w:color w:val="000000"/>
          <w:lang w:val="en-US"/>
        </w:rPr>
        <w:t xml:space="preserve">dvanced brain aging relative to chronological age (“brain age gap”, </w:t>
      </w:r>
      <w:r w:rsidR="00A307E2" w:rsidRPr="00A307E2">
        <w:rPr>
          <w:rFonts w:ascii="Times New Roman" w:eastAsia="Times New Roman" w:hAnsi="Times New Roman" w:cs="Times New Roman"/>
          <w:bCs/>
          <w:i/>
          <w:color w:val="000000"/>
          <w:lang w:val="en-US"/>
        </w:rPr>
        <w:t>BAG</w:t>
      </w:r>
      <w:r w:rsidR="00A307E2">
        <w:rPr>
          <w:rFonts w:ascii="Times New Roman" w:eastAsia="Times New Roman" w:hAnsi="Times New Roman" w:cs="Times New Roman"/>
          <w:bCs/>
          <w:color w:val="000000"/>
          <w:lang w:val="en-US"/>
        </w:rPr>
        <w:t xml:space="preserve">) </w:t>
      </w:r>
      <w:r w:rsidR="004230F1">
        <w:rPr>
          <w:rFonts w:ascii="Times New Roman" w:eastAsia="Times New Roman" w:hAnsi="Times New Roman" w:cs="Times New Roman"/>
          <w:bCs/>
          <w:color w:val="000000"/>
          <w:lang w:val="en-US"/>
        </w:rPr>
        <w:t xml:space="preserve">is associated with </w:t>
      </w:r>
      <w:r w:rsidR="004D78CE">
        <w:rPr>
          <w:rFonts w:ascii="Times New Roman" w:eastAsia="Times New Roman" w:hAnsi="Times New Roman" w:cs="Times New Roman"/>
          <w:bCs/>
          <w:color w:val="000000"/>
          <w:lang w:val="en-US"/>
        </w:rPr>
        <w:t>various neurological abnormalities</w:t>
      </w:r>
      <w:r w:rsidR="004230F1">
        <w:rPr>
          <w:rFonts w:ascii="Times New Roman" w:eastAsia="Times New Roman" w:hAnsi="Times New Roman" w:cs="Times New Roman"/>
          <w:bCs/>
          <w:color w:val="000000"/>
          <w:lang w:val="en-US"/>
        </w:rPr>
        <w:t xml:space="preserve">. Such normal aging trajectories </w:t>
      </w:r>
      <w:proofErr w:type="gramStart"/>
      <w:r w:rsidR="004230F1">
        <w:rPr>
          <w:rFonts w:ascii="Times New Roman" w:eastAsia="Times New Roman" w:hAnsi="Times New Roman" w:cs="Times New Roman"/>
          <w:bCs/>
          <w:color w:val="000000"/>
          <w:lang w:val="en-US"/>
        </w:rPr>
        <w:t>are typically estimated</w:t>
      </w:r>
      <w:proofErr w:type="gramEnd"/>
      <w:r w:rsidR="004230F1">
        <w:rPr>
          <w:rFonts w:ascii="Times New Roman" w:eastAsia="Times New Roman" w:hAnsi="Times New Roman" w:cs="Times New Roman"/>
          <w:bCs/>
          <w:color w:val="000000"/>
          <w:lang w:val="en-US"/>
        </w:rPr>
        <w:t xml:space="preserve"> from magnetic resonance imaging (MRI), however, changes in neuronal glucose metabolism, visible on </w:t>
      </w:r>
      <w:r w:rsidR="004230F1" w:rsidRPr="000F7936">
        <w:rPr>
          <w:rFonts w:ascii="Times New Roman" w:hAnsi="Times New Roman" w:cs="Times New Roman"/>
          <w:vertAlign w:val="superscript"/>
          <w:lang w:val="en-US"/>
        </w:rPr>
        <w:t>18</w:t>
      </w:r>
      <w:r w:rsidR="004230F1">
        <w:rPr>
          <w:rFonts w:ascii="Times New Roman" w:hAnsi="Times New Roman" w:cs="Times New Roman"/>
          <w:lang w:val="en-US"/>
        </w:rPr>
        <w:t>F-Fluorodeoxyglucose positron emission tomography</w:t>
      </w:r>
      <w:r w:rsidR="004230F1" w:rsidRPr="000F7936">
        <w:rPr>
          <w:rFonts w:ascii="Times New Roman" w:hAnsi="Times New Roman" w:cs="Times New Roman"/>
          <w:lang w:val="en-US"/>
        </w:rPr>
        <w:t xml:space="preserve"> (FDG-PET)</w:t>
      </w:r>
      <w:r w:rsidR="004230F1">
        <w:rPr>
          <w:rFonts w:ascii="Times New Roman" w:hAnsi="Times New Roman" w:cs="Times New Roman"/>
          <w:lang w:val="en-US"/>
        </w:rPr>
        <w:t xml:space="preserve">, likely precede anatomical changes observed on MRI. Here, we compare the accuracy </w:t>
      </w:r>
      <w:r w:rsidR="008454B2">
        <w:rPr>
          <w:rFonts w:ascii="Times New Roman" w:hAnsi="Times New Roman" w:cs="Times New Roman"/>
          <w:lang w:val="en-US"/>
        </w:rPr>
        <w:t xml:space="preserve">(mean absolute error, </w:t>
      </w:r>
      <w:r w:rsidR="008454B2" w:rsidRPr="008454B2">
        <w:rPr>
          <w:rFonts w:ascii="Times New Roman" w:hAnsi="Times New Roman" w:cs="Times New Roman"/>
          <w:lang w:val="en-US"/>
        </w:rPr>
        <w:t>MAE</w:t>
      </w:r>
      <w:r w:rsidR="008454B2">
        <w:rPr>
          <w:rFonts w:ascii="Times New Roman" w:hAnsi="Times New Roman" w:cs="Times New Roman"/>
          <w:lang w:val="en-US"/>
        </w:rPr>
        <w:t xml:space="preserve">) </w:t>
      </w:r>
      <w:r w:rsidR="004230F1" w:rsidRPr="008454B2">
        <w:rPr>
          <w:rFonts w:ascii="Times New Roman" w:hAnsi="Times New Roman" w:cs="Times New Roman"/>
          <w:lang w:val="en-US"/>
        </w:rPr>
        <w:t>of</w:t>
      </w:r>
      <w:r w:rsidR="004230F1">
        <w:rPr>
          <w:rFonts w:ascii="Times New Roman" w:hAnsi="Times New Roman" w:cs="Times New Roman"/>
          <w:lang w:val="en-US"/>
        </w:rPr>
        <w:t xml:space="preserve"> brain age estimation from FDG-PET and MRI, and we associate BAG derived from both modalities with cognitive impairment, and Alzheimer’s disease biomarkers. Furthermore, we present </w:t>
      </w:r>
      <w:r w:rsidR="00F854D6">
        <w:rPr>
          <w:rFonts w:ascii="Times New Roman" w:hAnsi="Times New Roman" w:cs="Times New Roman"/>
          <w:lang w:val="en-US"/>
        </w:rPr>
        <w:t>cutoff</w:t>
      </w:r>
      <w:r w:rsidR="004230F1">
        <w:rPr>
          <w:rFonts w:ascii="Times New Roman" w:hAnsi="Times New Roman" w:cs="Times New Roman"/>
          <w:lang w:val="en-US"/>
        </w:rPr>
        <w:t xml:space="preserve">s for the prediction of cognitive </w:t>
      </w:r>
      <w:r w:rsidR="004D78CE">
        <w:rPr>
          <w:rFonts w:ascii="Times New Roman" w:hAnsi="Times New Roman" w:cs="Times New Roman"/>
          <w:lang w:val="en-US"/>
        </w:rPr>
        <w:t xml:space="preserve">outcome </w:t>
      </w:r>
      <w:r w:rsidR="008454B2">
        <w:rPr>
          <w:rFonts w:ascii="Times New Roman" w:hAnsi="Times New Roman" w:cs="Times New Roman"/>
          <w:lang w:val="en-US"/>
        </w:rPr>
        <w:t>after two years</w:t>
      </w:r>
      <w:r w:rsidR="004230F1">
        <w:rPr>
          <w:rFonts w:ascii="Times New Roman" w:hAnsi="Times New Roman" w:cs="Times New Roman"/>
          <w:lang w:val="en-US"/>
        </w:rPr>
        <w:t>.</w:t>
      </w:r>
      <w:r w:rsidR="00476AFB">
        <w:rPr>
          <w:rFonts w:ascii="Times New Roman" w:hAnsi="Times New Roman" w:cs="Times New Roman"/>
          <w:lang w:val="en-US"/>
        </w:rPr>
        <w:t xml:space="preserve"> Analyses </w:t>
      </w:r>
      <w:proofErr w:type="gramStart"/>
      <w:r w:rsidR="00476AFB">
        <w:rPr>
          <w:rFonts w:ascii="Times New Roman" w:hAnsi="Times New Roman" w:cs="Times New Roman"/>
          <w:lang w:val="en-US"/>
        </w:rPr>
        <w:t>were conduc</w:t>
      </w:r>
      <w:r w:rsidR="004D78CE">
        <w:rPr>
          <w:rFonts w:ascii="Times New Roman" w:hAnsi="Times New Roman" w:cs="Times New Roman"/>
          <w:lang w:val="en-US"/>
        </w:rPr>
        <w:t>ted</w:t>
      </w:r>
      <w:proofErr w:type="gramEnd"/>
      <w:r w:rsidR="004D78CE">
        <w:rPr>
          <w:rFonts w:ascii="Times New Roman" w:hAnsi="Times New Roman" w:cs="Times New Roman"/>
          <w:lang w:val="en-US"/>
        </w:rPr>
        <w:t xml:space="preserve"> in individuals without (CN), with subjective (SCI) </w:t>
      </w:r>
      <w:r w:rsidR="00476AFB">
        <w:rPr>
          <w:rFonts w:ascii="Times New Roman" w:hAnsi="Times New Roman" w:cs="Times New Roman"/>
          <w:lang w:val="en-US"/>
        </w:rPr>
        <w:t>and with mild cognitive impairment (MCI).</w:t>
      </w:r>
    </w:p>
    <w:p w14:paraId="2975E7A3" w14:textId="251EAC40" w:rsidR="0059558C" w:rsidRPr="0059558C" w:rsidRDefault="0059558C" w:rsidP="0059558C">
      <w:pPr>
        <w:spacing w:after="0" w:line="240" w:lineRule="auto"/>
        <w:rPr>
          <w:rFonts w:ascii="Times New Roman" w:eastAsia="Times New Roman" w:hAnsi="Times New Roman" w:cs="Times New Roman"/>
          <w:bCs/>
          <w:color w:val="000000"/>
          <w:lang w:val="en-US"/>
        </w:rPr>
      </w:pPr>
    </w:p>
    <w:p w14:paraId="36A1FBA6" w14:textId="66832E90" w:rsidR="0059558C" w:rsidRDefault="0059558C" w:rsidP="0059558C">
      <w:pPr>
        <w:spacing w:after="0" w:line="240" w:lineRule="auto"/>
        <w:rPr>
          <w:rFonts w:ascii="Times New Roman" w:eastAsia="Times New Roman" w:hAnsi="Times New Roman" w:cs="Times New Roman"/>
          <w:bCs/>
          <w:color w:val="000000"/>
          <w:lang w:val="en-US"/>
        </w:rPr>
      </w:pPr>
      <w:r w:rsidRPr="0059558C">
        <w:rPr>
          <w:rFonts w:ascii="Times New Roman" w:eastAsia="Times New Roman" w:hAnsi="Times New Roman" w:cs="Times New Roman"/>
          <w:bCs/>
          <w:color w:val="000000"/>
          <w:lang w:val="en-US"/>
        </w:rPr>
        <w:t xml:space="preserve">Methods: </w:t>
      </w:r>
      <w:proofErr w:type="gramStart"/>
      <w:r w:rsidRPr="0059558C">
        <w:rPr>
          <w:rFonts w:ascii="Times New Roman" w:eastAsia="Times New Roman" w:hAnsi="Times New Roman" w:cs="Times New Roman"/>
          <w:bCs/>
          <w:color w:val="000000"/>
          <w:lang w:val="en-US"/>
        </w:rPr>
        <w:t>Machine learning</w:t>
      </w:r>
      <w:proofErr w:type="gramEnd"/>
      <w:r w:rsidRPr="0059558C">
        <w:rPr>
          <w:rFonts w:ascii="Times New Roman" w:eastAsia="Times New Roman" w:hAnsi="Times New Roman" w:cs="Times New Roman"/>
          <w:bCs/>
          <w:color w:val="000000"/>
          <w:lang w:val="en-US"/>
        </w:rPr>
        <w:t xml:space="preserve"> algorithms were trained to </w:t>
      </w:r>
      <w:r w:rsidR="00476AFB">
        <w:rPr>
          <w:rFonts w:ascii="Times New Roman" w:eastAsia="Times New Roman" w:hAnsi="Times New Roman" w:cs="Times New Roman"/>
          <w:bCs/>
          <w:color w:val="000000"/>
          <w:lang w:val="en-US"/>
        </w:rPr>
        <w:t>estimate brain age</w:t>
      </w:r>
      <w:r w:rsidR="004D78CE">
        <w:rPr>
          <w:rFonts w:ascii="Times New Roman" w:eastAsia="Times New Roman" w:hAnsi="Times New Roman" w:cs="Times New Roman"/>
          <w:bCs/>
          <w:color w:val="000000"/>
          <w:lang w:val="en-US"/>
        </w:rPr>
        <w:t xml:space="preserve"> from 3</w:t>
      </w:r>
      <w:r w:rsidRPr="0059558C">
        <w:rPr>
          <w:rFonts w:ascii="Times New Roman" w:eastAsia="Times New Roman" w:hAnsi="Times New Roman" w:cs="Times New Roman"/>
          <w:bCs/>
          <w:color w:val="000000"/>
          <w:lang w:val="en-US"/>
        </w:rPr>
        <w:t>7</w:t>
      </w:r>
      <w:r w:rsidR="004D78CE">
        <w:rPr>
          <w:rFonts w:ascii="Times New Roman" w:eastAsia="Times New Roman" w:hAnsi="Times New Roman" w:cs="Times New Roman"/>
          <w:bCs/>
          <w:color w:val="000000"/>
          <w:lang w:val="en-US"/>
        </w:rPr>
        <w:t>6</w:t>
      </w:r>
      <w:r w:rsidRPr="0059558C">
        <w:rPr>
          <w:rFonts w:ascii="Times New Roman" w:eastAsia="Times New Roman" w:hAnsi="Times New Roman" w:cs="Times New Roman"/>
          <w:bCs/>
          <w:color w:val="000000"/>
          <w:lang w:val="en-US"/>
        </w:rPr>
        <w:t xml:space="preserve"> matched </w:t>
      </w:r>
      <w:r w:rsidR="00476AFB">
        <w:rPr>
          <w:rFonts w:ascii="Times New Roman" w:eastAsia="Times New Roman" w:hAnsi="Times New Roman" w:cs="Times New Roman"/>
          <w:bCs/>
          <w:color w:val="000000"/>
          <w:lang w:val="en-US"/>
        </w:rPr>
        <w:t xml:space="preserve">MRI or </w:t>
      </w:r>
      <w:r w:rsidRPr="0059558C">
        <w:rPr>
          <w:rFonts w:ascii="Times New Roman" w:eastAsia="Times New Roman" w:hAnsi="Times New Roman" w:cs="Times New Roman"/>
          <w:bCs/>
          <w:color w:val="000000"/>
          <w:lang w:val="en-US"/>
        </w:rPr>
        <w:t xml:space="preserve">FDG-PET scans of CN from the Alzheimer’s Disease Neuroimaging Initiative using a nested cross-validation approach. </w:t>
      </w:r>
      <w:r w:rsidR="00476AFB">
        <w:rPr>
          <w:rFonts w:ascii="Times New Roman" w:eastAsia="Times New Roman" w:hAnsi="Times New Roman" w:cs="Times New Roman"/>
          <w:bCs/>
          <w:color w:val="000000"/>
          <w:lang w:val="en-US"/>
        </w:rPr>
        <w:t>BAG was computed and</w:t>
      </w:r>
      <w:r w:rsidRPr="0059558C">
        <w:rPr>
          <w:rFonts w:ascii="Times New Roman" w:eastAsia="Times New Roman" w:hAnsi="Times New Roman" w:cs="Times New Roman"/>
          <w:bCs/>
          <w:color w:val="000000"/>
          <w:lang w:val="en-US"/>
        </w:rPr>
        <w:t xml:space="preserve"> correlated with measures of amyloid and ta</w:t>
      </w:r>
      <w:r w:rsidR="004D78CE">
        <w:rPr>
          <w:rFonts w:ascii="Times New Roman" w:eastAsia="Times New Roman" w:hAnsi="Times New Roman" w:cs="Times New Roman"/>
          <w:bCs/>
          <w:color w:val="000000"/>
          <w:lang w:val="en-US"/>
        </w:rPr>
        <w:t>u pathology in CN and MCI (n=596).</w:t>
      </w:r>
      <w:r w:rsidRPr="0059558C">
        <w:rPr>
          <w:rFonts w:ascii="Times New Roman" w:eastAsia="Times New Roman" w:hAnsi="Times New Roman" w:cs="Times New Roman"/>
          <w:bCs/>
          <w:color w:val="000000"/>
          <w:lang w:val="en-US"/>
        </w:rPr>
        <w:t xml:space="preserve"> Finally, </w:t>
      </w:r>
      <w:r w:rsidR="00476AFB">
        <w:rPr>
          <w:rFonts w:ascii="Times New Roman" w:eastAsia="Times New Roman" w:hAnsi="Times New Roman" w:cs="Times New Roman"/>
          <w:bCs/>
          <w:color w:val="000000"/>
          <w:lang w:val="en-US"/>
        </w:rPr>
        <w:t>BAG</w:t>
      </w:r>
      <w:r w:rsidRPr="0059558C">
        <w:rPr>
          <w:rFonts w:ascii="Times New Roman" w:eastAsia="Times New Roman" w:hAnsi="Times New Roman" w:cs="Times New Roman"/>
          <w:bCs/>
          <w:color w:val="000000"/>
          <w:lang w:val="en-US"/>
        </w:rPr>
        <w:t xml:space="preserve"> </w:t>
      </w:r>
      <w:proofErr w:type="gramStart"/>
      <w:r w:rsidRPr="0059558C">
        <w:rPr>
          <w:rFonts w:ascii="Times New Roman" w:eastAsia="Times New Roman" w:hAnsi="Times New Roman" w:cs="Times New Roman"/>
          <w:bCs/>
          <w:color w:val="000000"/>
          <w:lang w:val="en-US"/>
        </w:rPr>
        <w:t>was used</w:t>
      </w:r>
      <w:proofErr w:type="gramEnd"/>
      <w:r w:rsidRPr="0059558C">
        <w:rPr>
          <w:rFonts w:ascii="Times New Roman" w:eastAsia="Times New Roman" w:hAnsi="Times New Roman" w:cs="Times New Roman"/>
          <w:bCs/>
          <w:color w:val="000000"/>
          <w:lang w:val="en-US"/>
        </w:rPr>
        <w:t xml:space="preserve"> to predict</w:t>
      </w:r>
      <w:r w:rsidR="004D78CE">
        <w:rPr>
          <w:rFonts w:ascii="Times New Roman" w:eastAsia="Times New Roman" w:hAnsi="Times New Roman" w:cs="Times New Roman"/>
          <w:bCs/>
          <w:color w:val="000000"/>
          <w:lang w:val="en-US"/>
        </w:rPr>
        <w:t xml:space="preserve"> cognitive outcome</w:t>
      </w:r>
      <w:r w:rsidRPr="0059558C">
        <w:rPr>
          <w:rFonts w:ascii="Times New Roman" w:eastAsia="Times New Roman" w:hAnsi="Times New Roman" w:cs="Times New Roman"/>
          <w:bCs/>
          <w:color w:val="000000"/>
          <w:lang w:val="en-US"/>
        </w:rPr>
        <w:t xml:space="preserve"> after two years using cross-validated logistic regression.</w:t>
      </w:r>
      <w:r w:rsidR="00476AFB">
        <w:rPr>
          <w:rFonts w:ascii="Times New Roman" w:eastAsia="Times New Roman" w:hAnsi="Times New Roman" w:cs="Times New Roman"/>
          <w:bCs/>
          <w:color w:val="000000"/>
          <w:lang w:val="en-US"/>
        </w:rPr>
        <w:t xml:space="preserve"> </w:t>
      </w:r>
      <w:r w:rsidR="00F854D6">
        <w:rPr>
          <w:rFonts w:ascii="Times New Roman" w:eastAsia="Times New Roman" w:hAnsi="Times New Roman" w:cs="Times New Roman"/>
          <w:bCs/>
          <w:color w:val="000000"/>
          <w:lang w:val="en-US"/>
        </w:rPr>
        <w:t>Cutoff</w:t>
      </w:r>
      <w:r w:rsidR="00476AFB">
        <w:rPr>
          <w:rFonts w:ascii="Times New Roman" w:eastAsia="Times New Roman" w:hAnsi="Times New Roman" w:cs="Times New Roman"/>
          <w:bCs/>
          <w:color w:val="000000"/>
          <w:lang w:val="en-US"/>
        </w:rPr>
        <w:t xml:space="preserve">s for cognitive decline </w:t>
      </w:r>
      <w:proofErr w:type="gramStart"/>
      <w:r w:rsidR="00476AFB">
        <w:rPr>
          <w:rFonts w:ascii="Times New Roman" w:eastAsia="Times New Roman" w:hAnsi="Times New Roman" w:cs="Times New Roman"/>
          <w:bCs/>
          <w:color w:val="000000"/>
          <w:lang w:val="en-US"/>
        </w:rPr>
        <w:t>were estimated</w:t>
      </w:r>
      <w:proofErr w:type="gramEnd"/>
      <w:r w:rsidR="00476AFB">
        <w:rPr>
          <w:rFonts w:ascii="Times New Roman" w:eastAsia="Times New Roman" w:hAnsi="Times New Roman" w:cs="Times New Roman"/>
          <w:bCs/>
          <w:color w:val="000000"/>
          <w:lang w:val="en-US"/>
        </w:rPr>
        <w:t xml:space="preserve"> from the logistic regression output.</w:t>
      </w:r>
    </w:p>
    <w:p w14:paraId="71669E95" w14:textId="77777777" w:rsidR="0059558C" w:rsidRPr="0059558C" w:rsidRDefault="0059558C" w:rsidP="0059558C">
      <w:pPr>
        <w:spacing w:after="0" w:line="240" w:lineRule="auto"/>
        <w:rPr>
          <w:rFonts w:ascii="Times New Roman" w:eastAsia="Times New Roman" w:hAnsi="Times New Roman" w:cs="Times New Roman"/>
          <w:bCs/>
          <w:color w:val="000000"/>
          <w:lang w:val="en-US"/>
        </w:rPr>
      </w:pPr>
    </w:p>
    <w:p w14:paraId="7F3FD19D" w14:textId="3CABC43E" w:rsidR="0059558C" w:rsidRDefault="0059558C" w:rsidP="004D78CE">
      <w:pPr>
        <w:spacing w:after="0" w:line="240" w:lineRule="auto"/>
        <w:rPr>
          <w:rFonts w:ascii="Times New Roman" w:eastAsia="Times New Roman" w:hAnsi="Times New Roman" w:cs="Times New Roman"/>
          <w:bCs/>
          <w:color w:val="000000"/>
          <w:lang w:val="en-US"/>
        </w:rPr>
      </w:pPr>
      <w:r>
        <w:rPr>
          <w:rFonts w:ascii="Times New Roman" w:eastAsia="Times New Roman" w:hAnsi="Times New Roman" w:cs="Times New Roman"/>
          <w:bCs/>
          <w:color w:val="000000"/>
          <w:lang w:val="en-US"/>
        </w:rPr>
        <w:t xml:space="preserve">Results:  </w:t>
      </w:r>
      <w:r w:rsidR="00AB381D">
        <w:rPr>
          <w:rFonts w:ascii="Times New Roman" w:eastAsia="Times New Roman" w:hAnsi="Times New Roman" w:cs="Times New Roman"/>
          <w:bCs/>
          <w:color w:val="000000"/>
          <w:lang w:val="en-US"/>
        </w:rPr>
        <w:t>FDG-PET (MAE=2.46</w:t>
      </w:r>
      <w:r w:rsidRPr="0059558C">
        <w:rPr>
          <w:rFonts w:ascii="Times New Roman" w:eastAsia="Times New Roman" w:hAnsi="Times New Roman" w:cs="Times New Roman"/>
          <w:bCs/>
          <w:color w:val="000000"/>
          <w:lang w:val="en-US"/>
        </w:rPr>
        <w:t xml:space="preserve"> years) and MRI (MAE=1.</w:t>
      </w:r>
      <w:r w:rsidR="00AB381D">
        <w:rPr>
          <w:rFonts w:ascii="Times New Roman" w:eastAsia="Times New Roman" w:hAnsi="Times New Roman" w:cs="Times New Roman"/>
          <w:bCs/>
          <w:color w:val="000000"/>
          <w:lang w:val="en-US"/>
        </w:rPr>
        <w:t>96</w:t>
      </w:r>
      <w:r w:rsidRPr="0059558C">
        <w:rPr>
          <w:rFonts w:ascii="Times New Roman" w:eastAsia="Times New Roman" w:hAnsi="Times New Roman" w:cs="Times New Roman"/>
          <w:bCs/>
          <w:color w:val="000000"/>
          <w:lang w:val="en-US"/>
        </w:rPr>
        <w:t xml:space="preserve"> years) </w:t>
      </w:r>
      <w:r w:rsidR="00AB381D">
        <w:rPr>
          <w:rFonts w:ascii="Times New Roman" w:eastAsia="Times New Roman" w:hAnsi="Times New Roman" w:cs="Times New Roman"/>
          <w:bCs/>
          <w:color w:val="000000"/>
          <w:lang w:val="en-US"/>
        </w:rPr>
        <w:t xml:space="preserve">both </w:t>
      </w:r>
      <w:r w:rsidRPr="0059558C">
        <w:rPr>
          <w:rFonts w:ascii="Times New Roman" w:eastAsia="Times New Roman" w:hAnsi="Times New Roman" w:cs="Times New Roman"/>
          <w:bCs/>
          <w:color w:val="000000"/>
          <w:lang w:val="en-US"/>
        </w:rPr>
        <w:t>predicted chronol</w:t>
      </w:r>
      <w:r w:rsidR="00AB381D">
        <w:rPr>
          <w:rFonts w:ascii="Times New Roman" w:eastAsia="Times New Roman" w:hAnsi="Times New Roman" w:cs="Times New Roman"/>
          <w:bCs/>
          <w:color w:val="000000"/>
          <w:lang w:val="en-US"/>
        </w:rPr>
        <w:t>ogical age well</w:t>
      </w:r>
      <w:r>
        <w:rPr>
          <w:rFonts w:ascii="Times New Roman" w:eastAsia="Times New Roman" w:hAnsi="Times New Roman" w:cs="Times New Roman"/>
          <w:bCs/>
          <w:color w:val="000000"/>
          <w:lang w:val="en-US"/>
        </w:rPr>
        <w:t xml:space="preserve">. </w:t>
      </w:r>
      <w:r w:rsidR="004D78CE">
        <w:rPr>
          <w:rFonts w:ascii="Times New Roman" w:eastAsia="Times New Roman" w:hAnsi="Times New Roman" w:cs="Times New Roman"/>
          <w:bCs/>
          <w:color w:val="000000"/>
          <w:lang w:val="en-US"/>
        </w:rPr>
        <w:t xml:space="preserve">Both, FDG-PET- and MRI-derived BAG </w:t>
      </w:r>
      <w:proofErr w:type="gramStart"/>
      <w:r w:rsidR="004D78CE">
        <w:rPr>
          <w:rFonts w:ascii="Times New Roman" w:eastAsia="Times New Roman" w:hAnsi="Times New Roman" w:cs="Times New Roman"/>
          <w:bCs/>
          <w:color w:val="000000"/>
          <w:lang w:val="en-US"/>
        </w:rPr>
        <w:t>are correlated</w:t>
      </w:r>
      <w:proofErr w:type="gramEnd"/>
      <w:r w:rsidR="004D78CE">
        <w:rPr>
          <w:rFonts w:ascii="Times New Roman" w:eastAsia="Times New Roman" w:hAnsi="Times New Roman" w:cs="Times New Roman"/>
          <w:bCs/>
          <w:color w:val="000000"/>
          <w:lang w:val="en-US"/>
        </w:rPr>
        <w:t xml:space="preserve"> with amyloid load across groups and with cognitive performance in MCI. FDG-PET-derived BAG above 0.85 years is indicative of pending cognitive impairment in CN/SCI, while an MRI-derived BAG above 2.23 years suggested development of dementia in MCI.</w:t>
      </w:r>
    </w:p>
    <w:p w14:paraId="647F5689" w14:textId="77777777" w:rsidR="0059558C" w:rsidRPr="0059558C" w:rsidRDefault="0059558C" w:rsidP="0059558C">
      <w:pPr>
        <w:spacing w:after="0" w:line="240" w:lineRule="auto"/>
        <w:rPr>
          <w:rFonts w:ascii="Times New Roman" w:eastAsia="Times New Roman" w:hAnsi="Times New Roman" w:cs="Times New Roman"/>
          <w:bCs/>
          <w:color w:val="000000"/>
          <w:lang w:val="en-US"/>
        </w:rPr>
      </w:pPr>
    </w:p>
    <w:p w14:paraId="4E596AB9" w14:textId="77777777" w:rsidR="0059558C" w:rsidRPr="0059558C" w:rsidRDefault="0059558C" w:rsidP="0059558C">
      <w:pPr>
        <w:spacing w:after="0" w:line="240" w:lineRule="auto"/>
        <w:rPr>
          <w:rFonts w:ascii="Times New Roman" w:eastAsia="Times New Roman" w:hAnsi="Times New Roman" w:cs="Times New Roman"/>
          <w:bCs/>
          <w:color w:val="000000"/>
          <w:lang w:val="en-US"/>
        </w:rPr>
      </w:pPr>
      <w:r w:rsidRPr="0059558C">
        <w:rPr>
          <w:rFonts w:ascii="Times New Roman" w:eastAsia="Times New Roman" w:hAnsi="Times New Roman" w:cs="Times New Roman"/>
          <w:bCs/>
          <w:color w:val="000000"/>
          <w:lang w:val="en-US"/>
        </w:rPr>
        <w:t xml:space="preserve">Conclusion: </w:t>
      </w:r>
    </w:p>
    <w:p w14:paraId="0722CDD7" w14:textId="77777777" w:rsidR="004D78CE" w:rsidRDefault="00007900" w:rsidP="004D78CE">
      <w:pPr>
        <w:spacing w:after="0" w:line="240" w:lineRule="auto"/>
        <w:rPr>
          <w:rFonts w:ascii="Times New Roman" w:eastAsia="Times New Roman" w:hAnsi="Times New Roman" w:cs="Times New Roman"/>
          <w:bCs/>
          <w:color w:val="000000"/>
          <w:lang w:val="en-US"/>
        </w:rPr>
      </w:pPr>
      <w:r w:rsidRPr="00202404">
        <w:rPr>
          <w:rFonts w:ascii="Times New Roman" w:eastAsia="Times New Roman" w:hAnsi="Times New Roman" w:cs="Times New Roman"/>
          <w:bCs/>
          <w:color w:val="000000"/>
          <w:lang w:val="en-US"/>
        </w:rPr>
        <w:t xml:space="preserve">Brain age </w:t>
      </w:r>
      <w:proofErr w:type="gramStart"/>
      <w:r w:rsidRPr="00202404">
        <w:rPr>
          <w:rFonts w:ascii="Times New Roman" w:eastAsia="Times New Roman" w:hAnsi="Times New Roman" w:cs="Times New Roman"/>
          <w:bCs/>
          <w:color w:val="000000"/>
          <w:lang w:val="en-US"/>
        </w:rPr>
        <w:t>is reliably estimated</w:t>
      </w:r>
      <w:proofErr w:type="gramEnd"/>
      <w:r w:rsidRPr="00202404">
        <w:rPr>
          <w:rFonts w:ascii="Times New Roman" w:eastAsia="Times New Roman" w:hAnsi="Times New Roman" w:cs="Times New Roman"/>
          <w:bCs/>
          <w:color w:val="000000"/>
          <w:lang w:val="en-US"/>
        </w:rPr>
        <w:t xml:space="preserve"> from FDG-PET or</w:t>
      </w:r>
      <w:r w:rsidR="0059558C" w:rsidRPr="00202404">
        <w:rPr>
          <w:rFonts w:ascii="Times New Roman" w:eastAsia="Times New Roman" w:hAnsi="Times New Roman" w:cs="Times New Roman"/>
          <w:bCs/>
          <w:color w:val="000000"/>
          <w:lang w:val="en-US"/>
        </w:rPr>
        <w:t xml:space="preserve"> MRI. </w:t>
      </w:r>
      <w:r w:rsidR="004D78CE" w:rsidRPr="0059558C">
        <w:rPr>
          <w:rFonts w:ascii="Times New Roman" w:eastAsia="Times New Roman" w:hAnsi="Times New Roman" w:cs="Times New Roman"/>
          <w:bCs/>
          <w:color w:val="000000"/>
          <w:lang w:val="en-US"/>
        </w:rPr>
        <w:t xml:space="preserve">FDG-PET-derived </w:t>
      </w:r>
      <w:r w:rsidR="004D78CE">
        <w:rPr>
          <w:rFonts w:ascii="Times New Roman" w:eastAsia="Times New Roman" w:hAnsi="Times New Roman" w:cs="Times New Roman"/>
          <w:bCs/>
          <w:color w:val="000000"/>
          <w:lang w:val="en-US"/>
        </w:rPr>
        <w:t>BAG</w:t>
      </w:r>
      <w:r w:rsidR="004D78CE" w:rsidRPr="0059558C">
        <w:rPr>
          <w:rFonts w:ascii="Times New Roman" w:eastAsia="Times New Roman" w:hAnsi="Times New Roman" w:cs="Times New Roman"/>
          <w:bCs/>
          <w:color w:val="000000"/>
          <w:lang w:val="en-US"/>
        </w:rPr>
        <w:t xml:space="preserve"> </w:t>
      </w:r>
      <w:r w:rsidR="004D78CE">
        <w:rPr>
          <w:rFonts w:ascii="Times New Roman" w:eastAsia="Times New Roman" w:hAnsi="Times New Roman" w:cs="Times New Roman"/>
          <w:bCs/>
          <w:color w:val="000000"/>
          <w:lang w:val="en-US"/>
        </w:rPr>
        <w:t xml:space="preserve">better captures early neurological changes related to the development of cognitive impairment in CN/SCI, while </w:t>
      </w:r>
      <w:proofErr w:type="gramStart"/>
      <w:r w:rsidR="004D78CE">
        <w:rPr>
          <w:rFonts w:ascii="Times New Roman" w:eastAsia="Times New Roman" w:hAnsi="Times New Roman" w:cs="Times New Roman"/>
          <w:bCs/>
          <w:color w:val="000000"/>
          <w:lang w:val="en-US"/>
        </w:rPr>
        <w:t>early neurological indications of dementia in MCI are better reflected by MRI</w:t>
      </w:r>
      <w:proofErr w:type="gramEnd"/>
      <w:r w:rsidR="004D78CE">
        <w:rPr>
          <w:rFonts w:ascii="Times New Roman" w:eastAsia="Times New Roman" w:hAnsi="Times New Roman" w:cs="Times New Roman"/>
          <w:bCs/>
          <w:color w:val="000000"/>
          <w:lang w:val="en-US"/>
        </w:rPr>
        <w:t>.</w:t>
      </w:r>
    </w:p>
    <w:p w14:paraId="0219BB56" w14:textId="577A3A7E" w:rsidR="00C65248" w:rsidRPr="000F7936" w:rsidRDefault="008454B2" w:rsidP="004D78CE">
      <w:pPr>
        <w:spacing w:after="0" w:line="240" w:lineRule="auto"/>
        <w:rPr>
          <w:rFonts w:ascii="Times New Roman" w:hAnsi="Times New Roman" w:cs="Times New Roman"/>
          <w:b/>
          <w:noProof/>
          <w:lang w:val="en-US"/>
        </w:rPr>
      </w:pPr>
      <w:r>
        <w:rPr>
          <w:rFonts w:ascii="Times New Roman" w:hAnsi="Times New Roman" w:cs="Times New Roman"/>
          <w:b/>
          <w:noProof/>
          <w:lang w:val="en-US"/>
        </w:rPr>
        <w:lastRenderedPageBreak/>
        <w:pict w14:anchorId="46A2B3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55pt;height:230.05pt">
            <v:imagedata r:id="rId8" o:title="Graphical abstract Brain Age"/>
          </v:shape>
        </w:pict>
      </w:r>
      <w:r w:rsidR="00C65248">
        <w:rPr>
          <w:rFonts w:ascii="Times New Roman" w:hAnsi="Times New Roman" w:cs="Times New Roman"/>
          <w:b/>
          <w:noProof/>
          <w:lang w:val="en-US"/>
        </w:rPr>
        <w:br/>
        <w:t>Graphical Abstract</w:t>
      </w:r>
    </w:p>
    <w:p w14:paraId="4BA13F50" w14:textId="77777777" w:rsidR="00C65248" w:rsidRDefault="00C65248" w:rsidP="00C65248">
      <w:pPr>
        <w:pStyle w:val="KeinLeerraum"/>
        <w:spacing w:line="480" w:lineRule="auto"/>
        <w:jc w:val="both"/>
        <w:rPr>
          <w:rFonts w:ascii="Times New Roman" w:hAnsi="Times New Roman" w:cs="Times New Roman"/>
          <w:b/>
          <w:lang w:val="en-US"/>
        </w:rPr>
      </w:pPr>
    </w:p>
    <w:p w14:paraId="6866BAF2" w14:textId="7B8F82FE" w:rsidR="00B25242" w:rsidRPr="000F7936" w:rsidRDefault="00B25242" w:rsidP="00C65248">
      <w:pPr>
        <w:pStyle w:val="KeinLeerraum"/>
        <w:spacing w:line="480" w:lineRule="auto"/>
        <w:jc w:val="both"/>
        <w:rPr>
          <w:rFonts w:ascii="Times New Roman" w:hAnsi="Times New Roman" w:cs="Times New Roman"/>
          <w:b/>
          <w:lang w:val="en-US"/>
        </w:rPr>
      </w:pPr>
      <w:proofErr w:type="gramStart"/>
      <w:r w:rsidRPr="000F7936">
        <w:rPr>
          <w:rFonts w:ascii="Times New Roman" w:hAnsi="Times New Roman" w:cs="Times New Roman"/>
          <w:b/>
          <w:lang w:val="en-US"/>
        </w:rPr>
        <w:t>1</w:t>
      </w:r>
      <w:proofErr w:type="gramEnd"/>
      <w:r w:rsidRPr="000F7936">
        <w:rPr>
          <w:rFonts w:ascii="Times New Roman" w:hAnsi="Times New Roman" w:cs="Times New Roman"/>
          <w:b/>
          <w:lang w:val="en-US"/>
        </w:rPr>
        <w:t xml:space="preserve"> Introduction</w:t>
      </w:r>
    </w:p>
    <w:p w14:paraId="171F3203" w14:textId="35743E31" w:rsidR="00870EF8" w:rsidRDefault="006B2EB3" w:rsidP="00396B0C">
      <w:pPr>
        <w:pStyle w:val="KeinLeerraum"/>
        <w:spacing w:line="480" w:lineRule="auto"/>
        <w:jc w:val="both"/>
        <w:rPr>
          <w:rFonts w:ascii="Times New Roman" w:hAnsi="Times New Roman" w:cs="Times New Roman"/>
          <w:lang w:val="en-US"/>
        </w:rPr>
      </w:pPr>
      <w:r w:rsidRPr="000F7936">
        <w:rPr>
          <w:rFonts w:ascii="Times New Roman" w:hAnsi="Times New Roman" w:cs="Times New Roman"/>
          <w:lang w:val="en-US"/>
        </w:rPr>
        <w:t>B</w:t>
      </w:r>
      <w:r w:rsidR="00006A09">
        <w:rPr>
          <w:rFonts w:ascii="Times New Roman" w:hAnsi="Times New Roman" w:cs="Times New Roman"/>
          <w:lang w:val="en-US"/>
        </w:rPr>
        <w:t>rain</w:t>
      </w:r>
      <w:r w:rsidRPr="000F7936">
        <w:rPr>
          <w:rFonts w:ascii="Times New Roman" w:hAnsi="Times New Roman" w:cs="Times New Roman"/>
          <w:lang w:val="en-US"/>
        </w:rPr>
        <w:t xml:space="preserve"> aging entails the </w:t>
      </w:r>
      <w:r w:rsidR="008833FB" w:rsidRPr="000F7936">
        <w:rPr>
          <w:rFonts w:ascii="Times New Roman" w:hAnsi="Times New Roman" w:cs="Times New Roman"/>
          <w:lang w:val="en-US"/>
        </w:rPr>
        <w:t xml:space="preserve">change </w:t>
      </w:r>
      <w:r w:rsidR="00100E0D">
        <w:rPr>
          <w:rFonts w:ascii="Times New Roman" w:hAnsi="Times New Roman" w:cs="Times New Roman"/>
          <w:lang w:val="en-US"/>
        </w:rPr>
        <w:t xml:space="preserve">in </w:t>
      </w:r>
      <w:r w:rsidR="008833FB" w:rsidRPr="000F7936">
        <w:rPr>
          <w:rFonts w:ascii="Times New Roman" w:hAnsi="Times New Roman" w:cs="Times New Roman"/>
          <w:lang w:val="en-US"/>
        </w:rPr>
        <w:t xml:space="preserve">or </w:t>
      </w:r>
      <w:r w:rsidR="00A05085" w:rsidRPr="000F7936">
        <w:rPr>
          <w:rFonts w:ascii="Times New Roman" w:hAnsi="Times New Roman" w:cs="Times New Roman"/>
          <w:lang w:val="en-US"/>
        </w:rPr>
        <w:t xml:space="preserve">decline </w:t>
      </w:r>
      <w:r w:rsidR="00F858A0" w:rsidRPr="000F7936">
        <w:rPr>
          <w:rFonts w:ascii="Times New Roman" w:hAnsi="Times New Roman" w:cs="Times New Roman"/>
          <w:lang w:val="en-US"/>
        </w:rPr>
        <w:t xml:space="preserve">of various physiological </w:t>
      </w:r>
      <w:r w:rsidR="008454B2">
        <w:rPr>
          <w:rFonts w:ascii="Times New Roman" w:hAnsi="Times New Roman" w:cs="Times New Roman"/>
          <w:lang w:val="en-US"/>
        </w:rPr>
        <w:t xml:space="preserve">brain </w:t>
      </w:r>
      <w:r w:rsidR="00F858A0" w:rsidRPr="000F7936">
        <w:rPr>
          <w:rFonts w:ascii="Times New Roman" w:hAnsi="Times New Roman" w:cs="Times New Roman"/>
          <w:lang w:val="en-US"/>
        </w:rPr>
        <w:t>functions</w:t>
      </w:r>
      <w:r w:rsidR="005328C7" w:rsidRPr="000F7936">
        <w:rPr>
          <w:rFonts w:ascii="Times New Roman" w:hAnsi="Times New Roman" w:cs="Times New Roman"/>
          <w:lang w:val="en-US"/>
        </w:rPr>
        <w:t>.</w:t>
      </w:r>
      <w:r w:rsidR="000004F0">
        <w:rPr>
          <w:rFonts w:ascii="Times New Roman" w:hAnsi="Times New Roman" w:cs="Times New Roman"/>
          <w:lang w:val="en-US"/>
        </w:rPr>
        <w:t xml:space="preserve"> </w:t>
      </w:r>
      <w:r w:rsidR="00006A09">
        <w:rPr>
          <w:rFonts w:ascii="Times New Roman" w:hAnsi="Times New Roman" w:cs="Times New Roman"/>
          <w:lang w:val="en-US"/>
        </w:rPr>
        <w:t>The age of the brain</w:t>
      </w:r>
      <w:r w:rsidR="00D65946">
        <w:rPr>
          <w:rFonts w:ascii="Times New Roman" w:hAnsi="Times New Roman" w:cs="Times New Roman"/>
          <w:lang w:val="en-US"/>
        </w:rPr>
        <w:t xml:space="preserve"> </w:t>
      </w:r>
      <w:r w:rsidR="00006A09">
        <w:rPr>
          <w:rFonts w:ascii="Times New Roman" w:hAnsi="Times New Roman" w:cs="Times New Roman"/>
          <w:lang w:val="en-US"/>
        </w:rPr>
        <w:t>can be modeled using</w:t>
      </w:r>
      <w:r w:rsidR="000004F0" w:rsidRPr="000F7936">
        <w:rPr>
          <w:rFonts w:ascii="Times New Roman" w:hAnsi="Times New Roman" w:cs="Times New Roman"/>
          <w:lang w:val="en-US"/>
        </w:rPr>
        <w:t xml:space="preserve"> machine learning algorithms by predicting a person’s chronological age from their neuroimaging data.</w:t>
      </w:r>
      <w:r w:rsidR="00301EC6">
        <w:rPr>
          <w:rFonts w:ascii="Times New Roman" w:hAnsi="Times New Roman" w:cs="Times New Roman"/>
          <w:lang w:val="en-US"/>
        </w:rPr>
        <w:t xml:space="preserve"> </w:t>
      </w:r>
      <w:r w:rsidR="00D239F9">
        <w:rPr>
          <w:rFonts w:ascii="Times New Roman" w:hAnsi="Times New Roman" w:cs="Times New Roman"/>
          <w:lang w:val="en-US"/>
        </w:rPr>
        <w:t xml:space="preserve">As such, brain age </w:t>
      </w:r>
      <w:proofErr w:type="gramStart"/>
      <w:r w:rsidR="00D239F9">
        <w:rPr>
          <w:rFonts w:ascii="Times New Roman" w:hAnsi="Times New Roman" w:cs="Times New Roman"/>
          <w:lang w:val="en-US"/>
        </w:rPr>
        <w:t>can be seen</w:t>
      </w:r>
      <w:proofErr w:type="gramEnd"/>
      <w:r w:rsidR="00D239F9">
        <w:rPr>
          <w:rFonts w:ascii="Times New Roman" w:hAnsi="Times New Roman" w:cs="Times New Roman"/>
          <w:lang w:val="en-US"/>
        </w:rPr>
        <w:t xml:space="preserve"> as a </w:t>
      </w:r>
      <w:r w:rsidR="008454B2">
        <w:rPr>
          <w:rFonts w:ascii="Times New Roman" w:hAnsi="Times New Roman" w:cs="Times New Roman"/>
          <w:lang w:val="en-US"/>
        </w:rPr>
        <w:t xml:space="preserve">proxy </w:t>
      </w:r>
      <w:r w:rsidR="00D239F9">
        <w:rPr>
          <w:rFonts w:ascii="Times New Roman" w:hAnsi="Times New Roman" w:cs="Times New Roman"/>
          <w:lang w:val="en-US"/>
        </w:rPr>
        <w:t xml:space="preserve">of overall brain health. </w:t>
      </w:r>
      <w:r w:rsidR="008454B2">
        <w:rPr>
          <w:rFonts w:ascii="Times New Roman" w:hAnsi="Times New Roman" w:cs="Times New Roman"/>
          <w:lang w:val="en-US"/>
        </w:rPr>
        <w:t>Deviations of</w:t>
      </w:r>
      <w:r w:rsidR="00F530E3" w:rsidRPr="000F7936">
        <w:rPr>
          <w:rFonts w:ascii="Times New Roman" w:hAnsi="Times New Roman" w:cs="Times New Roman"/>
          <w:lang w:val="en-US"/>
        </w:rPr>
        <w:t xml:space="preserve"> brain age from chronological age </w:t>
      </w:r>
      <w:r w:rsidR="008454B2">
        <w:rPr>
          <w:rFonts w:ascii="Times New Roman" w:hAnsi="Times New Roman" w:cs="Times New Roman"/>
          <w:lang w:val="en-US"/>
        </w:rPr>
        <w:t>indicate that</w:t>
      </w:r>
      <w:r w:rsidR="00D65946">
        <w:rPr>
          <w:rFonts w:ascii="Times New Roman" w:hAnsi="Times New Roman" w:cs="Times New Roman"/>
          <w:lang w:val="en-US"/>
        </w:rPr>
        <w:t xml:space="preserve"> </w:t>
      </w:r>
      <w:r w:rsidR="00006A09">
        <w:rPr>
          <w:rFonts w:ascii="Times New Roman" w:hAnsi="Times New Roman" w:cs="Times New Roman"/>
          <w:lang w:val="en-US"/>
        </w:rPr>
        <w:t xml:space="preserve">the brain’s age is </w:t>
      </w:r>
      <w:r w:rsidR="008454B2">
        <w:rPr>
          <w:rFonts w:ascii="Times New Roman" w:hAnsi="Times New Roman" w:cs="Times New Roman"/>
          <w:lang w:val="en-US"/>
        </w:rPr>
        <w:t xml:space="preserve">either </w:t>
      </w:r>
      <w:r w:rsidR="00006A09">
        <w:rPr>
          <w:rFonts w:ascii="Times New Roman" w:hAnsi="Times New Roman" w:cs="Times New Roman"/>
          <w:lang w:val="en-US"/>
        </w:rPr>
        <w:t>a</w:t>
      </w:r>
      <w:r w:rsidR="00D65946">
        <w:rPr>
          <w:rFonts w:ascii="Times New Roman" w:hAnsi="Times New Roman" w:cs="Times New Roman"/>
          <w:lang w:val="en-US"/>
        </w:rPr>
        <w:t xml:space="preserve">dvanced </w:t>
      </w:r>
      <w:r w:rsidR="00F530E3" w:rsidRPr="000F7936">
        <w:rPr>
          <w:rFonts w:ascii="Times New Roman" w:hAnsi="Times New Roman" w:cs="Times New Roman"/>
          <w:lang w:val="en-US"/>
        </w:rPr>
        <w:t>(</w:t>
      </w:r>
      <w:r w:rsidR="008454B2">
        <w:rPr>
          <w:rFonts w:ascii="Times New Roman" w:hAnsi="Times New Roman" w:cs="Times New Roman"/>
          <w:lang w:val="en-US"/>
        </w:rPr>
        <w:t xml:space="preserve">a positive </w:t>
      </w:r>
      <w:r w:rsidR="00F530E3" w:rsidRPr="000F7936">
        <w:rPr>
          <w:rFonts w:ascii="Times New Roman" w:hAnsi="Times New Roman" w:cs="Times New Roman"/>
          <w:i/>
          <w:lang w:val="en-US"/>
        </w:rPr>
        <w:t xml:space="preserve">brain age </w:t>
      </w:r>
      <w:r w:rsidR="00532FEE">
        <w:rPr>
          <w:rFonts w:ascii="Times New Roman" w:hAnsi="Times New Roman" w:cs="Times New Roman"/>
          <w:i/>
          <w:lang w:val="en-US"/>
        </w:rPr>
        <w:t>gap</w:t>
      </w:r>
      <w:r w:rsidR="00F530E3" w:rsidRPr="000F7936">
        <w:rPr>
          <w:rFonts w:ascii="Times New Roman" w:hAnsi="Times New Roman" w:cs="Times New Roman"/>
          <w:i/>
          <w:lang w:val="en-US"/>
        </w:rPr>
        <w:t>, “B</w:t>
      </w:r>
      <w:r w:rsidR="00532FEE">
        <w:rPr>
          <w:rFonts w:ascii="Times New Roman" w:hAnsi="Times New Roman" w:cs="Times New Roman"/>
          <w:i/>
          <w:lang w:val="en-US"/>
        </w:rPr>
        <w:t>AG</w:t>
      </w:r>
      <w:r w:rsidR="00F530E3" w:rsidRPr="000F7936">
        <w:rPr>
          <w:rFonts w:ascii="Times New Roman" w:hAnsi="Times New Roman" w:cs="Times New Roman"/>
          <w:i/>
          <w:lang w:val="en-US"/>
        </w:rPr>
        <w:t>”</w:t>
      </w:r>
      <w:r w:rsidR="00F530E3" w:rsidRPr="000F7936">
        <w:rPr>
          <w:rFonts w:ascii="Times New Roman" w:hAnsi="Times New Roman" w:cs="Times New Roman"/>
          <w:lang w:val="en-US"/>
        </w:rPr>
        <w:t>)</w:t>
      </w:r>
      <w:r w:rsidR="008454B2">
        <w:rPr>
          <w:rFonts w:ascii="Times New Roman" w:hAnsi="Times New Roman" w:cs="Times New Roman"/>
          <w:lang w:val="en-US"/>
        </w:rPr>
        <w:t>, or delayed (a negative BAG),</w:t>
      </w:r>
      <w:r w:rsidR="00D65946">
        <w:rPr>
          <w:rFonts w:ascii="Times New Roman" w:hAnsi="Times New Roman" w:cs="Times New Roman"/>
          <w:lang w:val="en-US"/>
        </w:rPr>
        <w:t xml:space="preserve"> and it</w:t>
      </w:r>
      <w:r w:rsidR="005328C7" w:rsidRPr="000F7936">
        <w:rPr>
          <w:rFonts w:ascii="Times New Roman" w:hAnsi="Times New Roman" w:cs="Times New Roman"/>
          <w:lang w:val="en-US"/>
        </w:rPr>
        <w:t xml:space="preserve"> </w:t>
      </w:r>
      <w:r w:rsidR="00D63D09">
        <w:rPr>
          <w:rFonts w:ascii="Times New Roman" w:hAnsi="Times New Roman" w:cs="Times New Roman"/>
          <w:lang w:val="en-US"/>
        </w:rPr>
        <w:t xml:space="preserve">is </w:t>
      </w:r>
      <w:r w:rsidR="005328C7" w:rsidRPr="000F7936">
        <w:rPr>
          <w:rFonts w:ascii="Times New Roman" w:hAnsi="Times New Roman" w:cs="Times New Roman"/>
          <w:lang w:val="en-US"/>
        </w:rPr>
        <w:t>associated with</w:t>
      </w:r>
      <w:r w:rsidR="00D239F9">
        <w:rPr>
          <w:rFonts w:ascii="Times New Roman" w:hAnsi="Times New Roman" w:cs="Times New Roman"/>
          <w:lang w:val="en-US"/>
        </w:rPr>
        <w:t xml:space="preserve"> a variety of neurological conditions, including diagnoses across the Alzheimer’s disease (AD) continuum</w:t>
      </w:r>
      <w:r w:rsidR="005328C7" w:rsidRPr="000F7936">
        <w:rPr>
          <w:rFonts w:ascii="Times New Roman" w:hAnsi="Times New Roman" w:cs="Times New Roman"/>
          <w:lang w:val="en-US"/>
        </w:rPr>
        <w:fldChar w:fldCharType="begin" w:fldLock="1"/>
      </w:r>
      <w:r w:rsidR="00A04B46">
        <w:rPr>
          <w:rFonts w:ascii="Times New Roman" w:hAnsi="Times New Roman" w:cs="Times New Roman"/>
          <w:lang w:val="en-US"/>
        </w:rPr>
        <w:instrText>ADDIN CSL_CITATION {"citationItems":[{"id":"ITEM-1","itemData":{"DOI":"10.14336/AD.2019.0617","ISSN":"21525250","abstract":"Neuroimaging-driven brain age estimation has introduced a robust (reliable and heritable) biomarker for detecting and monitoring neurodegenerative diseases. Here, we computed and compared brain age in Alzheimer's disease (AD) and Parkinson's disease (PD) patients using an advanced machine learning procedure involving T1-weighted MRI scans and gray matter (GM) and white matter (WM) models. Brain age estimation frameworks were built using 839 healthy individuals and then the brain estimated age difference (Br ain-EAD: chronological age subtracted from brain estimated age) was assessed in a large sample of PD patients (n = 160) and AD patients (n = 129), respectively. The mean Brain-EADs for GM were +9.29 ±6.43 years for AD patients versus +1.50 ±6.03 years for PD patients. For WM, the mean Brain-EADs were +8.85 ±6.62 years for AD patients versus +2.47 ±5.85 years for PD patients. In addition, PD patients showed a significantly higher WM Brain-EAD than GM Brain-EAD. In a direct comparison between PD and AD patients, we observed significantly higher Brain-EAD values in AD patients for both GM and WM. A comparison of the Brain-EAD between PD and AD patients revealed that AD patients may have a significantly “older-appearing” brain than PD patients.","author":[{"dropping-particle":"","family":"Beheshti","given":"Iman","non-dropping-particle":"","parse-names":false,"suffix":""},{"dropping-particle":"","family":"Mishra","given":"Shiwangi","non-dropping-particle":"","parse-names":false,"suffix":""},{"dropping-particle":"","family":"Sone","given":"Daichi","non-dropping-particle":"","parse-names":false,"suffix":""},{"dropping-particle":"","family":"Khanna","given":"Pritee","non-dropping-particle":"","parse-names":false,"suffix":""},{"dropping-particle":"","family":"Matsuda","given":"Hiroshi","non-dropping-particle":"","parse-names":false,"suffix":""}],"container-title":"Aging and Disease","id":"ITEM-1","issue":"3","issued":{"date-parts":[["2020"]]},"title":"T1-weighted MRI-driven brain age estimation in Alzheimer's disease and Parkinson's disease","type":"article-journal","volume":"11"},"uris":["http://www.mendeley.com/documents/?uuid=a4f161e2-beb3-318b-b867-84893d450a73"]},{"id":"ITEM-2","itemData":{"DOI":"10.1002/hbm.25323","ISSN":"10970193","abstract":"The deviation between chronological age and age predicted using brain MRI is a putative marker of overall brain health. Age prediction based on structural MRI data shows high accuracy in common brain disorders. However, brain aging is complex and heterogenous, both in terms of individual differences and the underlying biological processes. Here, we implemented a multimodal model to estimate brain age using different combinations of cortical area, thickness and sub-cortical volumes, cortical and subcortical T1/T2-weighted ratios, and cerebral blood flow (CBF) based on arterial spin labeling. For each of the 11 models we assessed the age prediction accuracy in healthy controls (HC, n = 750) and compared the obtained brain age gaps (BAGs) between age-matched subsets of HC and patients with Alzheimer's disease (AD, n = 54), mild (MCI, n = 90) and subjective (SCI, n = 56) cognitive impairment, schizophrenia spectrum (SZ, n = 159) and bipolar disorder (BD, n = 135). We found highest age prediction accuracy in HC when integrating all modalities. Furthermore, two-group case–control classifications revealed highest accuracy for AD using global T1-weighted BAG, while MCI, SCI, BD and SZ showed strongest effects in CBF-based BAGs. Combining multiple MRI modalities improves brain age prediction and reveals distinct deviations in patients with psychiatric and neurological disorders. The multimodal BAG was most accurate in predicting age in HC, while group differences between patients and HC were often larger for BAGs based on single modalities. These findings indicate that multidimensional neuroimaging of patients may provide a brain-based mapping of overlapping and distinct pathophysiology in common disorders.","author":[{"dropping-particle":"","family":"Rokicki","given":"Jaroslav","non-dropping-particle":"","parse-names":false,"suffix":""},{"dropping-particle":"","family":"Wolfers","given":"Thomas","non-dropping-particle":"","parse-names":false,"suffix":""},{"dropping-particle":"","family":"Nordhøy","given":"Wibeke","non-dropping-particle":"","parse-names":false,"suffix":""},{"dropping-particle":"","family":"Tesli","given":"Natalia","non-dropping-particle":"","parse-names":false,"suffix":""},{"dropping-particle":"","family":"Quintana","given":"Daniel S.","non-dropping-particle":"","parse-names":false,"suffix":""},{"dropping-particle":"","family":"Alnæs","given":"Dag","non-dropping-particle":"","parse-names":false,"suffix":""},{"dropping-particle":"","family":"Richard","given":"Genevieve","non-dropping-particle":"","parse-names":false,"suffix":""},{"dropping-particle":"","family":"Lange","given":"Ann Marie G.","non-dropping-particle":"de","parse-names":false,"suffix":""},{"dropping-particle":"","family":"Lund","given":"Martina J.","non-dropping-particle":"","parse-names":false,"suffix":""},{"dropping-particle":"","family":"Norbom","given":"Linn","non-dropping-particle":"","parse-names":false,"suffix":""},{"dropping-particle":"","family":"Agartz","given":"Ingrid","non-dropping-particle":"","parse-names":false,"suffix":""},{"dropping-particle":"","family":"Melle","given":"Ingrid","non-dropping-particle":"","parse-names":false,"suffix":""},{"dropping-particle":"","family":"Nærland","given":"Terje","non-dropping-particle":"","parse-names":false,"suffix":""},{"dropping-particle":"","family":"Selbæk","given":"Geir","non-dropping-particle":"","parse-names":false,"suffix":""},{"dropping-particle":"","family":"Persson","given":"Karin","non-dropping-particle":"","parse-names":false,"suffix":""},{"dropping-particle":"","family":"Nordvik","given":"Jan Egil","non-dropping-particle":"","parse-names":false,"suffix":""},{"dropping-particle":"","family":"Schwarz","given":"Emanuel","non-dropping-particle":"","parse-names":false,"suffix":""},{"dropping-particle":"","family":"Andreassen","given":"Ole A.","non-dropping-particle":"","parse-names":false,"suffix":""},{"dropping-particle":"","family":"Kaufmann","given":"Tobias","non-dropping-particle":"","parse-names":false,"suffix":""},{"dropping-particle":"","family":"Westlye","given":"Lars T.","non-dropping-particle":"","parse-names":false,"suffix":""}],"container-title":"Human Brain Mapping","id":"ITEM-2","issue":"6","issued":{"date-parts":[["2021"]]},"title":"Multimodal imaging improves brain age prediction and reveals distinct abnormalities in patients with psychiatric and neurological disorders","type":"article-journal","volume":"42"},"uris":["http://www.mendeley.com/documents/?uuid=6670234e-8270-3f58-a4a5-d689a8dd488c"]},{"id":"ITEM-3","itemData":{"DOI":"10.1038/s43587-022-00219-7","ISSN":"2662-8465","abstract":"Brain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Aging","id":"ITEM-3","issued":{"date-parts":[["2022"]]},"title":"Deep learning-based brain age prediction in normal aging and dementia","type":"article-journal"},"uris":["http://www.mendeley.com/documents/?uuid=95bb5b3c-bdf6-4a93-b7e7-20a98b34e0f2"]},{"id":"ITEM-4","itemData":{"DOI":"10.1371/journal.pone.0157514","ISSN":"19326203","abstract":"In our aging society, diseases in the elderly come more and more into focus. An important issue in research is Mild Cognitive Impairment (MCI) and Alzheimer's Disease (AD) with their causes, diagnosis, treatment, and disease prediction. We applied the Brain Age Gap Estimation (BrainAGE) method to examine the impact of the Apolipoprotein E (APOE) genotype on structural brain aging, utilizing longitudinal magnetic resonance image (MRI) data of 405 subjects from the Alzheimer's Disease Neuroimaging Initiative (ADNI) database. We tested for differences in neuroanatomical aging between carrier and non-carrier of APOE å4 within the diagnostic groups and for longitudinal changes in individual brain aging during about three years follow-up. We further examined whether a combination of BrainAGE and APOE status could improve prediction accuracy of conversion to AD in MCI patients. The influence of the APOE status on conversion from MCI to AD was analyzed within all allelic subgroups as well as for å4 carriers and non-carriers. The BrainAGE scores differed significantly between normal controls, stable MCI (sMCI) and progressive MCI (pMCI) as well as AD patients. Differences in BrainAGE changing rates over time were observed for APOE å4 carrier status as well as in the pMCI and AD groups. At baseline and during follow-up, BrainAGE scores correlated significantly with neuropsychological test scores in APOE å4 carriers and non-carriers, especially in pMCI and AD patients. Prediction of conversion was most accurate using the BrainAGE score as compared to neuropsychological test scores, even when the patient's APOE status was unknown. For assessing the individual risk of coming down with AD as well as predicting conversion from MCI to AD, the BrainAGE method proves to be a useful and accurate tool even if the information of the patient's APOE status is missing.","author":[{"dropping-particle":"","family":"Löwe","given":"Luise Christine","non-dropping-particle":"","parse-names":false,"suffix":""},{"dropping-particle":"","family":"Gaser","given":"Christian","non-dropping-particle":"","parse-names":false,"suffix":""},{"dropping-particle":"","family":"Franke","given":"Katja","non-dropping-particle":"","parse-names":false,"suffix":""}],"container-title":"PLoS ONE","id":"ITEM-4","issue":"7","issued":{"date-parts":[["2016"]]},"title":"The effect of the APOE genotype on individual BrainAGE in normal aging, Mild cognitive impairment, and Alzheimer's Disease","type":"article-journal","volume":"11"},"uris":["http://www.mendeley.com/documents/?uuid=ca425623-85b7-36e1-a15f-b5c6c7643a7c"]},{"id":"ITEM-5","itemData":{"DOI":"10.1371/journal.pone.0067346","ISSN":"19326203","abstract":"Alzheimer's disease (AD), the most common form of dementia, shares many aspects of abnormal brain aging. We present a novel magnetic resonance imaging (MRI)-based biomarker that predicts the individual progression of mild cognitive impairment (MCI) to AD on the basis of pathological brain aging patterns. By employing kernel regression methods, the expression of normal brain-aging patterns forms the basis to estimate the brain age of a given new subject. If the estimated age is higher than the chronological age, a positive brain age gap estimation (BrainAGE) score indicates accelerated atrophy and is considered a risk factor for conversion to AD. Here, the BrainAGE framework was applied to predict the individual brain ages of 195 subjects with MCI at baseline, of which a total of 133 developed AD during 36 months of follow-up (corresponding to a pre-test probability of 68%). The ability of the BrainAGE framework to correctly identify MCI-converters was compared with the performance of commonly used cognitive scales, hippocampus volume, and state-of-the-art biomarkers derived from cerebrospinal fluid (CSF). With accuracy rates of up to 81%, BrainAGE outperformed all cognitive scales and CSF biomarkers in predicting conversion of MCI to AD within 3 years of follow-up. Each additional year in the BrainAGE score was associated with a 10% greater risk of developing AD (hazard rate: 1.10 [CI: 1.07-1.13]). Furthermore, the post-test probability was increased to 90% when using baseline BrainAGE scores to predict conversion to AD. The presented framework allows an accurate prediction even with multicenter data. Its fast and fully automated nature facilitates the integration into the clinical workflow. It can be exploited as a tool for screening as well as for monitoring treatment options. © 2013 Gaser et al.","author":[{"dropping-particle":"","family":"Gaser","given":"Christian","non-dropping-particle":"","parse-names":false,"suffix":""},{"dropping-particle":"","family":"Franke","given":"Katja","non-dropping-particle":"","parse-names":false,"suffix":""},{"dropping-particle":"","family":"Klöppel","given":"Stefan","non-dropping-particle":"","parse-names":false,"suffix":""},{"dropping-particle":"","family":"Koutsouleris","given":"Nikolaos","non-dropping-particle":"","parse-names":false,"suffix":""},{"dropping-particle":"","family":"Sauer","given":"Heinrich","non-dropping-particle":"","parse-names":false,"suffix":""}],"container-title":"PLoS ONE","id":"ITEM-5","issue":"6","issued":{"date-parts":[["2013"]]},"title":"BrainAGE in Mild Cognitive Impaired Patients: Predicting the Conversion to Alzheimer's Disease","type":"article-journal","volume":"8"},"uris":["http://www.mendeley.com/documents/?uuid=8c452047-4521-3e9a-91b5-8a75a8e949ea"]}],"mendeley":{"formattedCitation":"&lt;sup&gt;1–5&lt;/sup&gt;","plainTextFormattedCitation":"1–5","previouslyFormattedCitation":"&lt;sup&gt;1–5&lt;/sup&gt;"},"properties":{"noteIndex":0},"schema":"https://github.com/citation-style-language/schema/raw/master/csl-citation.json"}</w:instrText>
      </w:r>
      <w:r w:rsidR="005328C7" w:rsidRPr="000F7936">
        <w:rPr>
          <w:rFonts w:ascii="Times New Roman" w:hAnsi="Times New Roman" w:cs="Times New Roman"/>
          <w:lang w:val="en-US"/>
        </w:rPr>
        <w:fldChar w:fldCharType="separate"/>
      </w:r>
      <w:r w:rsidR="00D239F9" w:rsidRPr="00D239F9">
        <w:rPr>
          <w:rFonts w:ascii="Times New Roman" w:hAnsi="Times New Roman" w:cs="Times New Roman"/>
          <w:noProof/>
          <w:vertAlign w:val="superscript"/>
          <w:lang w:val="en-US"/>
        </w:rPr>
        <w:t>1–5</w:t>
      </w:r>
      <w:r w:rsidR="005328C7" w:rsidRPr="000F7936">
        <w:rPr>
          <w:rFonts w:ascii="Times New Roman" w:hAnsi="Times New Roman" w:cs="Times New Roman"/>
          <w:lang w:val="en-US"/>
        </w:rPr>
        <w:fldChar w:fldCharType="end"/>
      </w:r>
      <w:r w:rsidR="00D63D09">
        <w:rPr>
          <w:rFonts w:ascii="Times New Roman" w:hAnsi="Times New Roman" w:cs="Times New Roman"/>
          <w:lang w:val="en-US"/>
        </w:rPr>
        <w:t xml:space="preserve">. </w:t>
      </w:r>
      <w:r w:rsidR="00AC3A5E">
        <w:rPr>
          <w:rFonts w:ascii="Times New Roman" w:hAnsi="Times New Roman" w:cs="Times New Roman"/>
          <w:lang w:val="en-US"/>
        </w:rPr>
        <w:t>A recent study</w:t>
      </w:r>
      <w:r w:rsidR="00D523D0">
        <w:rPr>
          <w:rFonts w:ascii="Times New Roman" w:hAnsi="Times New Roman" w:cs="Times New Roman"/>
          <w:lang w:val="en-US"/>
        </w:rPr>
        <w:fldChar w:fldCharType="begin" w:fldLock="1"/>
      </w:r>
      <w:r w:rsidR="00D523D0">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Aging","id":"ITEM-1","issued":{"date-parts":[["2022"]]},"title":"Deep learning-based brain age prediction in normal aging and dementia","type":"article-journal"},"uris":["http://www.mendeley.com/documents/?uuid=95bb5b3c-bdf6-4a93-b7e7-20a98b34e0f2"]}],"mendeley":{"formattedCitation":"&lt;sup&gt;3&lt;/sup&gt;","plainTextFormattedCitation":"3"},"properties":{"noteIndex":0},"schema":"https://github.com/citation-style-language/schema/raw/master/csl-citation.json"}</w:instrText>
      </w:r>
      <w:r w:rsidR="00D523D0">
        <w:rPr>
          <w:rFonts w:ascii="Times New Roman" w:hAnsi="Times New Roman" w:cs="Times New Roman"/>
          <w:lang w:val="en-US"/>
        </w:rPr>
        <w:fldChar w:fldCharType="separate"/>
      </w:r>
      <w:r w:rsidR="00D523D0" w:rsidRPr="00D523D0">
        <w:rPr>
          <w:rFonts w:ascii="Times New Roman" w:hAnsi="Times New Roman" w:cs="Times New Roman"/>
          <w:noProof/>
          <w:vertAlign w:val="superscript"/>
          <w:lang w:val="en-US"/>
        </w:rPr>
        <w:t>3</w:t>
      </w:r>
      <w:r w:rsidR="00D523D0">
        <w:rPr>
          <w:rFonts w:ascii="Times New Roman" w:hAnsi="Times New Roman" w:cs="Times New Roman"/>
          <w:lang w:val="en-US"/>
        </w:rPr>
        <w:fldChar w:fldCharType="end"/>
      </w:r>
      <w:r w:rsidR="00AC3A5E">
        <w:rPr>
          <w:rFonts w:ascii="Times New Roman" w:hAnsi="Times New Roman" w:cs="Times New Roman"/>
          <w:lang w:val="en-US"/>
        </w:rPr>
        <w:t xml:space="preserve"> showed that BAG is substantially different between individuals who will develop cognitive impairment, and those who won’t, thereby motivating further research into BAG as a prognostic biomarker of cognitive decline.</w:t>
      </w:r>
    </w:p>
    <w:p w14:paraId="4EC6F6C2" w14:textId="7C90BA26" w:rsidR="00C65248" w:rsidRPr="000F7936" w:rsidRDefault="006E1F73" w:rsidP="0035501F">
      <w:pPr>
        <w:pStyle w:val="KeinLeerraum"/>
        <w:spacing w:line="480" w:lineRule="auto"/>
        <w:jc w:val="both"/>
        <w:rPr>
          <w:rFonts w:ascii="Times New Roman" w:hAnsi="Times New Roman" w:cs="Times New Roman"/>
          <w:lang w:val="en-US"/>
        </w:rPr>
      </w:pPr>
      <w:r>
        <w:rPr>
          <w:rFonts w:ascii="Times New Roman" w:hAnsi="Times New Roman" w:cs="Times New Roman"/>
          <w:lang w:val="en-US"/>
        </w:rPr>
        <w:tab/>
      </w:r>
      <w:r w:rsidR="00D65946">
        <w:rPr>
          <w:rFonts w:ascii="Times New Roman" w:hAnsi="Times New Roman" w:cs="Times New Roman"/>
          <w:lang w:val="en-US"/>
        </w:rPr>
        <w:t xml:space="preserve">Age-related changes of the brain are most apparent from anatomical changes, such as loss of brain volume (atrophy), and molecular changes, such as a decline of neuronal metabolism (neuronal dysfunction). These two processes </w:t>
      </w:r>
      <w:proofErr w:type="gramStart"/>
      <w:r w:rsidR="00D65946">
        <w:rPr>
          <w:rFonts w:ascii="Times New Roman" w:hAnsi="Times New Roman" w:cs="Times New Roman"/>
          <w:lang w:val="en-US"/>
        </w:rPr>
        <w:t>can be visualized</w:t>
      </w:r>
      <w:proofErr w:type="gramEnd"/>
      <w:r w:rsidR="00D65946">
        <w:rPr>
          <w:rFonts w:ascii="Times New Roman" w:hAnsi="Times New Roman" w:cs="Times New Roman"/>
          <w:lang w:val="en-US"/>
        </w:rPr>
        <w:t xml:space="preserve"> by </w:t>
      </w:r>
      <w:r w:rsidR="00046AA4">
        <w:rPr>
          <w:rFonts w:ascii="Times New Roman" w:hAnsi="Times New Roman" w:cs="Times New Roman"/>
          <w:lang w:val="en-US"/>
        </w:rPr>
        <w:t xml:space="preserve">T1-weighted magnetic resonance imaging (MRI) and </w:t>
      </w:r>
      <w:r w:rsidR="00046AA4" w:rsidRPr="000F7936">
        <w:rPr>
          <w:rFonts w:ascii="Times New Roman" w:hAnsi="Times New Roman" w:cs="Times New Roman"/>
          <w:vertAlign w:val="superscript"/>
          <w:lang w:val="en-US"/>
        </w:rPr>
        <w:t>18</w:t>
      </w:r>
      <w:r w:rsidR="00046AA4" w:rsidRPr="000F7936">
        <w:rPr>
          <w:rFonts w:ascii="Times New Roman" w:hAnsi="Times New Roman" w:cs="Times New Roman"/>
          <w:lang w:val="en-US"/>
        </w:rPr>
        <w:t>F-Fluorodeoxyglucose-PET (FDG-PET)</w:t>
      </w:r>
      <w:r w:rsidR="00D65946">
        <w:rPr>
          <w:rFonts w:ascii="Times New Roman" w:hAnsi="Times New Roman" w:cs="Times New Roman"/>
          <w:lang w:val="en-US"/>
        </w:rPr>
        <w:t>, respectively</w:t>
      </w:r>
      <w:r w:rsidR="00046AA4">
        <w:rPr>
          <w:rFonts w:ascii="Times New Roman" w:hAnsi="Times New Roman" w:cs="Times New Roman"/>
          <w:lang w:val="en-US"/>
        </w:rPr>
        <w:t xml:space="preserve">. </w:t>
      </w:r>
      <w:r w:rsidR="000004F0">
        <w:rPr>
          <w:rFonts w:ascii="Times New Roman" w:hAnsi="Times New Roman" w:cs="Times New Roman"/>
          <w:lang w:val="en-US"/>
        </w:rPr>
        <w:t>As atrophy is preceded by neuronal dysfunction, FDG-PET is a slightly earlier indicator of neurodegeneration compared to MRI</w:t>
      </w:r>
      <w:r w:rsidRPr="000F7936">
        <w:rPr>
          <w:rFonts w:ascii="Times New Roman" w:hAnsi="Times New Roman" w:cs="Times New Roman"/>
          <w:lang w:val="en-US"/>
        </w:rPr>
        <w:fldChar w:fldCharType="begin" w:fldLock="1"/>
      </w:r>
      <w:r w:rsidR="00A04B46">
        <w:rPr>
          <w:rFonts w:ascii="Times New Roman" w:hAnsi="Times New Roman" w:cs="Times New Roman"/>
          <w:lang w:val="en-US"/>
        </w:rPr>
        <w:instrText>ADDIN CSL_CITATION {"citationItems":[{"id":"ITEM-1","itemData":{"DOI":"10.1016/S1474-4422(09)70299-6","ISSN":"14744422","PMID":"20083042","abstract":"Currently available evidence strongly supports the position that the initiating event in Alzheimer's disease (AD) is related to abnormal processing of β-amyloid (Aβ) peptide, ultimately leading to formation of Aβ plaques in the brain. This process occurs while individuals are still cognitively normal. Biomarkers of brain β-amyloidosis are reductions in CSF Aβ42 and increased amyloid PET tracer retention. After a lag period, which varies from patient to patient, neuronal dysfunction and neurodegeneration become the dominant pathological processes. Biomarkers of neuronal injury and neurodegeneration are increased CSF tau and structural MRI measures of cerebral atrophy. Neurodegeneration is accompanied by synaptic dysfunction, which is indicated by decreased fluorodeoxyglucose uptake on PET. We propose a model that relates disease stage to AD biomarkers in which Aβ biomarkers become abnormal first, before neurodegenerative biomarkers and cognitive symptoms, and neurodegenerative biomarkers become abnormal later, and correlate with clinical symptom severity. © 2010 Elsevier Ltd. All rights reserved.","author":[{"dropping-particle":"","family":"Jack","given":"Clifford R.","non-dropping-particle":"","parse-names":false,"suffix":""},{"dropping-particle":"","family":"Knopman","given":"David S.","non-dropping-particle":"","parse-names":false,"suffix":""},{"dropping-particle":"","family":"Jagust","given":"William J.","non-dropping-particle":"","parse-names":false,"suffix":""},{"dropping-particle":"","family":"Shaw","given":"Leslie M.","non-dropping-particle":"","parse-names":false,"suffix":""},{"dropping-particle":"","family":"Aisen","given":"Paul S.","non-dropping-particle":"","parse-names":false,"suffix":""},{"dropping-particle":"","family":"Weiner","given":"Michael W.","non-dropping-particle":"","parse-names":false,"suffix":""},{"dropping-particle":"","family":"Petersen","given":"Ronald C.","non-dropping-particle":"","parse-names":false,"suffix":""},{"dropping-particle":"","family":"Trojanowski","given":"John Q.","non-dropping-particle":"","parse-names":false,"suffix":""}],"container-title":"The Lancet Neurology","id":"ITEM-1","issue":"1","issued":{"date-parts":[["2010"]]},"page":"119-128","publisher":"Lancet Publishing Group","title":"Hypothetical model of dynamic biomarkers of the Alzheimer's pathological cascade","type":"article","volume":"9"},"uris":["http://www.mendeley.com/documents/?uuid=9a4e548e-68d6-3c3b-80f9-9ed75a00f6db"]},{"id":"ITEM-2","itemData":{"DOI":"10.1371/journal.pcbi.1002987","ISSN":"1553734X","PMID":"23592957","abstract":"The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Biology","id":"ITEM-2","issue":"4","issued":{"date-parts":[["2013","4"]]},"page":"e1002987","publisher":"Public Library of Science","title":"Generative FDG-PET and MRI Model of Aging and Disease Progression in Alzheimer's Disease","type":"article-journal","volume":"9"},"uris":["http://www.mendeley.com/documents/?uuid=097d3533-ed46-3f2b-85b1-d90b5a5a0527"]}],"mendeley":{"formattedCitation":"&lt;sup&gt;6,7&lt;/sup&gt;","plainTextFormattedCitation":"6,7","previouslyFormattedCitation":"&lt;sup&gt;6,7&lt;/sup&gt;"},"properties":{"noteIndex":0},"schema":"https://github.com/citation-style-language/schema/raw/master/csl-citation.json"}</w:instrText>
      </w:r>
      <w:r w:rsidRPr="000F7936">
        <w:rPr>
          <w:rFonts w:ascii="Times New Roman" w:hAnsi="Times New Roman" w:cs="Times New Roman"/>
          <w:lang w:val="en-US"/>
        </w:rPr>
        <w:fldChar w:fldCharType="separate"/>
      </w:r>
      <w:r w:rsidR="00D239F9" w:rsidRPr="00D239F9">
        <w:rPr>
          <w:rFonts w:ascii="Times New Roman" w:hAnsi="Times New Roman" w:cs="Times New Roman"/>
          <w:noProof/>
          <w:vertAlign w:val="superscript"/>
          <w:lang w:val="en-US"/>
        </w:rPr>
        <w:t>6,7</w:t>
      </w:r>
      <w:r w:rsidRPr="000F7936">
        <w:rPr>
          <w:rFonts w:ascii="Times New Roman" w:hAnsi="Times New Roman" w:cs="Times New Roman"/>
          <w:lang w:val="en-US"/>
        </w:rPr>
        <w:fldChar w:fldCharType="end"/>
      </w:r>
      <w:r w:rsidR="003371AE">
        <w:rPr>
          <w:rFonts w:ascii="Times New Roman" w:hAnsi="Times New Roman" w:cs="Times New Roman"/>
          <w:lang w:val="en-US"/>
        </w:rPr>
        <w:t xml:space="preserve">. </w:t>
      </w:r>
      <w:r w:rsidR="00D239F9">
        <w:rPr>
          <w:rFonts w:ascii="Times New Roman" w:hAnsi="Times New Roman" w:cs="Times New Roman"/>
          <w:lang w:val="en-US"/>
        </w:rPr>
        <w:t>So far</w:t>
      </w:r>
      <w:r w:rsidR="000004F0">
        <w:rPr>
          <w:rFonts w:ascii="Times New Roman" w:hAnsi="Times New Roman" w:cs="Times New Roman"/>
          <w:lang w:val="en-US"/>
        </w:rPr>
        <w:t xml:space="preserve">, </w:t>
      </w:r>
      <w:r w:rsidR="00532FEE">
        <w:rPr>
          <w:rFonts w:ascii="Times New Roman" w:hAnsi="Times New Roman" w:cs="Times New Roman"/>
          <w:lang w:val="en-US"/>
        </w:rPr>
        <w:t>estimation of brain age</w:t>
      </w:r>
      <w:r w:rsidR="005A67A5">
        <w:rPr>
          <w:rFonts w:ascii="Times New Roman" w:hAnsi="Times New Roman" w:cs="Times New Roman"/>
          <w:lang w:val="en-US"/>
        </w:rPr>
        <w:t xml:space="preserve"> </w:t>
      </w:r>
      <w:proofErr w:type="gramStart"/>
      <w:r w:rsidR="005A67A5">
        <w:rPr>
          <w:rFonts w:ascii="Times New Roman" w:hAnsi="Times New Roman" w:cs="Times New Roman"/>
          <w:lang w:val="en-US"/>
        </w:rPr>
        <w:t>is typically achieved</w:t>
      </w:r>
      <w:proofErr w:type="gramEnd"/>
      <w:r w:rsidR="005A67A5">
        <w:rPr>
          <w:rFonts w:ascii="Times New Roman" w:hAnsi="Times New Roman" w:cs="Times New Roman"/>
          <w:lang w:val="en-US"/>
        </w:rPr>
        <w:t xml:space="preserve"> using MRI, rather than FDG-PET. </w:t>
      </w:r>
      <w:r w:rsidR="005A67A5" w:rsidRPr="000F7936">
        <w:rPr>
          <w:rFonts w:ascii="Times New Roman" w:hAnsi="Times New Roman" w:cs="Times New Roman"/>
          <w:lang w:val="en-US"/>
        </w:rPr>
        <w:t>O</w:t>
      </w:r>
      <w:r w:rsidR="000004F0">
        <w:rPr>
          <w:rFonts w:ascii="Times New Roman" w:hAnsi="Times New Roman" w:cs="Times New Roman"/>
          <w:lang w:val="en-US"/>
        </w:rPr>
        <w:t>nly o</w:t>
      </w:r>
      <w:r w:rsidR="008216FF">
        <w:rPr>
          <w:rFonts w:ascii="Times New Roman" w:hAnsi="Times New Roman" w:cs="Times New Roman"/>
          <w:lang w:val="en-US"/>
        </w:rPr>
        <w:t xml:space="preserve">ne recent study </w:t>
      </w:r>
      <w:r w:rsidR="000004F0">
        <w:rPr>
          <w:rFonts w:ascii="Times New Roman" w:hAnsi="Times New Roman" w:cs="Times New Roman"/>
          <w:lang w:val="en-US"/>
        </w:rPr>
        <w:t xml:space="preserve">compared FDG-PET </w:t>
      </w:r>
      <w:r w:rsidR="008216FF">
        <w:rPr>
          <w:rFonts w:ascii="Times New Roman" w:hAnsi="Times New Roman" w:cs="Times New Roman"/>
          <w:lang w:val="en-US"/>
        </w:rPr>
        <w:t>to the standard of</w:t>
      </w:r>
      <w:r w:rsidR="000004F0">
        <w:rPr>
          <w:rFonts w:ascii="Times New Roman" w:hAnsi="Times New Roman" w:cs="Times New Roman"/>
          <w:lang w:val="en-US"/>
        </w:rPr>
        <w:t xml:space="preserve"> MRI for brain age prediction, and the study </w:t>
      </w:r>
      <w:r w:rsidR="005A67A5" w:rsidRPr="000F7936">
        <w:rPr>
          <w:rFonts w:ascii="Times New Roman" w:hAnsi="Times New Roman" w:cs="Times New Roman"/>
          <w:lang w:val="en-US"/>
        </w:rPr>
        <w:t>show</w:t>
      </w:r>
      <w:r w:rsidR="000004F0">
        <w:rPr>
          <w:rFonts w:ascii="Times New Roman" w:hAnsi="Times New Roman" w:cs="Times New Roman"/>
          <w:lang w:val="en-US"/>
        </w:rPr>
        <w:t>ed</w:t>
      </w:r>
      <w:r w:rsidR="005A67A5" w:rsidRPr="000F7936">
        <w:rPr>
          <w:rFonts w:ascii="Times New Roman" w:hAnsi="Times New Roman" w:cs="Times New Roman"/>
          <w:lang w:val="en-US"/>
        </w:rPr>
        <w:t xml:space="preserve"> slightly </w:t>
      </w:r>
      <w:r w:rsidR="005A67A5" w:rsidRPr="000F7936">
        <w:rPr>
          <w:rFonts w:ascii="Times New Roman" w:hAnsi="Times New Roman" w:cs="Times New Roman"/>
          <w:lang w:val="en-US"/>
        </w:rPr>
        <w:lastRenderedPageBreak/>
        <w:t>better performance of brain age pr</w:t>
      </w:r>
      <w:r w:rsidR="000004F0">
        <w:rPr>
          <w:rFonts w:ascii="Times New Roman" w:hAnsi="Times New Roman" w:cs="Times New Roman"/>
          <w:lang w:val="en-US"/>
        </w:rPr>
        <w:t xml:space="preserve">ediction when </w:t>
      </w:r>
      <w:r w:rsidR="008216FF">
        <w:rPr>
          <w:rFonts w:ascii="Times New Roman" w:hAnsi="Times New Roman" w:cs="Times New Roman"/>
          <w:lang w:val="en-US"/>
        </w:rPr>
        <w:t>u</w:t>
      </w:r>
      <w:r w:rsidR="005A67A5" w:rsidRPr="000F7936">
        <w:rPr>
          <w:rFonts w:ascii="Times New Roman" w:hAnsi="Times New Roman" w:cs="Times New Roman"/>
          <w:lang w:val="en-US"/>
        </w:rPr>
        <w:t>sing FDG-PET</w:t>
      </w:r>
      <w:r w:rsidR="005A67A5" w:rsidRPr="000F7936">
        <w:rPr>
          <w:rFonts w:ascii="Times New Roman" w:hAnsi="Times New Roman" w:cs="Times New Roman"/>
          <w:lang w:val="en-US"/>
        </w:rPr>
        <w:fldChar w:fldCharType="begin" w:fldLock="1"/>
      </w:r>
      <w:r w:rsidR="00A04B46">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Aging","id":"ITEM-1","issued":{"date-parts":[["2022"]]},"title":"Deep learning-based brain age prediction in normal aging and dementia","type":"article-journal"},"uris":["http://www.mendeley.com/documents/?uuid=95bb5b3c-bdf6-4a93-b7e7-20a98b34e0f2"]}],"mendeley":{"formattedCitation":"&lt;sup&gt;3&lt;/sup&gt;","plainTextFormattedCitation":"3","previouslyFormattedCitation":"&lt;sup&gt;3&lt;/sup&gt;"},"properties":{"noteIndex":0},"schema":"https://github.com/citation-style-language/schema/raw/master/csl-citation.json"}</w:instrText>
      </w:r>
      <w:r w:rsidR="005A67A5" w:rsidRPr="000F7936">
        <w:rPr>
          <w:rFonts w:ascii="Times New Roman" w:hAnsi="Times New Roman" w:cs="Times New Roman"/>
          <w:lang w:val="en-US"/>
        </w:rPr>
        <w:fldChar w:fldCharType="separate"/>
      </w:r>
      <w:r w:rsidR="00D239F9" w:rsidRPr="00D239F9">
        <w:rPr>
          <w:rFonts w:ascii="Times New Roman" w:hAnsi="Times New Roman" w:cs="Times New Roman"/>
          <w:noProof/>
          <w:vertAlign w:val="superscript"/>
          <w:lang w:val="en-US"/>
        </w:rPr>
        <w:t>3</w:t>
      </w:r>
      <w:r w:rsidR="005A67A5" w:rsidRPr="000F7936">
        <w:rPr>
          <w:rFonts w:ascii="Times New Roman" w:hAnsi="Times New Roman" w:cs="Times New Roman"/>
          <w:lang w:val="en-US"/>
        </w:rPr>
        <w:fldChar w:fldCharType="end"/>
      </w:r>
      <w:r w:rsidR="00D65946">
        <w:rPr>
          <w:rFonts w:ascii="Times New Roman" w:hAnsi="Times New Roman" w:cs="Times New Roman"/>
          <w:lang w:val="en-US"/>
        </w:rPr>
        <w:t>.</w:t>
      </w:r>
      <w:r w:rsidR="0035501F">
        <w:rPr>
          <w:rFonts w:ascii="Times New Roman" w:hAnsi="Times New Roman" w:cs="Times New Roman"/>
          <w:lang w:val="en-US"/>
        </w:rPr>
        <w:t xml:space="preserve"> However, in this study, FDG-PET data </w:t>
      </w:r>
      <w:proofErr w:type="gramStart"/>
      <w:r w:rsidR="0035501F">
        <w:rPr>
          <w:rFonts w:ascii="Times New Roman" w:hAnsi="Times New Roman" w:cs="Times New Roman"/>
          <w:lang w:val="en-US"/>
        </w:rPr>
        <w:t>was not investigated</w:t>
      </w:r>
      <w:proofErr w:type="gramEnd"/>
      <w:r w:rsidR="0035501F">
        <w:rPr>
          <w:rFonts w:ascii="Times New Roman" w:hAnsi="Times New Roman" w:cs="Times New Roman"/>
          <w:lang w:val="en-US"/>
        </w:rPr>
        <w:t xml:space="preserve"> independently from MRI, as FDG-PET was pre-processed using partial volume correction, thereby possibly biasing the comparison.</w:t>
      </w:r>
      <w:r w:rsidR="00D65946">
        <w:rPr>
          <w:rFonts w:ascii="Times New Roman" w:hAnsi="Times New Roman" w:cs="Times New Roman"/>
          <w:lang w:val="en-US"/>
        </w:rPr>
        <w:t xml:space="preserve"> </w:t>
      </w:r>
      <w:r w:rsidR="00A41D54">
        <w:rPr>
          <w:rFonts w:ascii="Times New Roman" w:hAnsi="Times New Roman" w:cs="Times New Roman"/>
          <w:lang w:val="en-US"/>
        </w:rPr>
        <w:t xml:space="preserve">Together, these findings argue for further exploration of FDG-PET-derived </w:t>
      </w:r>
      <w:r w:rsidR="006A6AC5">
        <w:rPr>
          <w:rFonts w:ascii="Times New Roman" w:hAnsi="Times New Roman" w:cs="Times New Roman"/>
          <w:lang w:val="en-US"/>
        </w:rPr>
        <w:t>BAG</w:t>
      </w:r>
      <w:r w:rsidR="00A41D54">
        <w:rPr>
          <w:rFonts w:ascii="Times New Roman" w:hAnsi="Times New Roman" w:cs="Times New Roman"/>
          <w:lang w:val="en-US"/>
        </w:rPr>
        <w:t xml:space="preserve">, and its possibly superior performance in delineating earliest deviations from normal aging when cognitive impairment is not yet apparent. </w:t>
      </w:r>
      <w:r w:rsidR="00C65248">
        <w:rPr>
          <w:rFonts w:ascii="Times New Roman" w:hAnsi="Times New Roman" w:cs="Times New Roman"/>
          <w:lang w:val="en-US"/>
        </w:rPr>
        <w:t xml:space="preserve">Furthermore, </w:t>
      </w:r>
      <w:r w:rsidR="0035501F">
        <w:rPr>
          <w:rFonts w:ascii="Times New Roman" w:hAnsi="Times New Roman" w:cs="Times New Roman"/>
          <w:lang w:val="en-US"/>
        </w:rPr>
        <w:t xml:space="preserve">no BAG cutoffs for the prognosis of cognitive impairment </w:t>
      </w:r>
      <w:proofErr w:type="gramStart"/>
      <w:r w:rsidR="0035501F">
        <w:rPr>
          <w:rFonts w:ascii="Times New Roman" w:hAnsi="Times New Roman" w:cs="Times New Roman"/>
          <w:lang w:val="en-US"/>
        </w:rPr>
        <w:t>have yet been published</w:t>
      </w:r>
      <w:proofErr w:type="gramEnd"/>
      <w:r w:rsidR="0035501F">
        <w:rPr>
          <w:rFonts w:ascii="Times New Roman" w:hAnsi="Times New Roman" w:cs="Times New Roman"/>
          <w:lang w:val="en-US"/>
        </w:rPr>
        <w:t>, but are critical for clinicians to make use of the information derived from brain age in a standardized way</w:t>
      </w:r>
      <w:r w:rsidR="00C65248" w:rsidRPr="000F7936">
        <w:rPr>
          <w:rFonts w:ascii="Times New Roman" w:hAnsi="Times New Roman" w:cs="Times New Roman"/>
          <w:lang w:val="en-US"/>
        </w:rPr>
        <w:t>.</w:t>
      </w:r>
    </w:p>
    <w:p w14:paraId="1DB04BF5" w14:textId="4AC8F23E" w:rsidR="00CC67B5" w:rsidRPr="000F7936" w:rsidRDefault="00B25242" w:rsidP="00040DAF">
      <w:pPr>
        <w:pStyle w:val="KeinLeerraum"/>
        <w:spacing w:line="480" w:lineRule="auto"/>
        <w:ind w:firstLine="708"/>
        <w:jc w:val="both"/>
        <w:rPr>
          <w:rFonts w:ascii="Times New Roman" w:eastAsia="Times New Roman" w:hAnsi="Times New Roman" w:cs="Times New Roman"/>
          <w:color w:val="000000"/>
          <w:lang w:val="en-US"/>
        </w:rPr>
      </w:pPr>
      <w:r w:rsidRPr="000F7936">
        <w:rPr>
          <w:rFonts w:ascii="Times New Roman" w:eastAsia="Times New Roman" w:hAnsi="Times New Roman" w:cs="Times New Roman"/>
          <w:color w:val="000000"/>
          <w:lang w:val="en-US"/>
        </w:rPr>
        <w:t>Here</w:t>
      </w:r>
      <w:r w:rsidR="00BC0A67" w:rsidRPr="000F7936">
        <w:rPr>
          <w:rFonts w:ascii="Times New Roman" w:eastAsia="Times New Roman" w:hAnsi="Times New Roman" w:cs="Times New Roman"/>
          <w:color w:val="000000"/>
          <w:lang w:val="en-US"/>
        </w:rPr>
        <w:t xml:space="preserve">, we </w:t>
      </w:r>
      <w:r w:rsidR="0035501F">
        <w:rPr>
          <w:rFonts w:ascii="Times New Roman" w:eastAsia="Times New Roman" w:hAnsi="Times New Roman" w:cs="Times New Roman"/>
          <w:color w:val="000000"/>
          <w:lang w:val="en-US"/>
        </w:rPr>
        <w:t xml:space="preserve">aimed to </w:t>
      </w:r>
      <w:r w:rsidR="00D65946">
        <w:rPr>
          <w:rFonts w:ascii="Times New Roman" w:eastAsia="Times New Roman" w:hAnsi="Times New Roman" w:cs="Times New Roman"/>
          <w:color w:val="000000"/>
          <w:lang w:val="en-US"/>
        </w:rPr>
        <w:t>investigate the potential of FDG-PET and MRI</w:t>
      </w:r>
      <w:r w:rsidR="003371AE">
        <w:rPr>
          <w:rFonts w:ascii="Times New Roman" w:eastAsia="Times New Roman" w:hAnsi="Times New Roman" w:cs="Times New Roman"/>
          <w:color w:val="000000"/>
          <w:lang w:val="en-US"/>
        </w:rPr>
        <w:t>, independently,</w:t>
      </w:r>
      <w:r w:rsidR="00D65946">
        <w:rPr>
          <w:rFonts w:ascii="Times New Roman" w:eastAsia="Times New Roman" w:hAnsi="Times New Roman" w:cs="Times New Roman"/>
          <w:color w:val="000000"/>
          <w:lang w:val="en-US"/>
        </w:rPr>
        <w:t xml:space="preserve"> to serve as predictors of </w:t>
      </w:r>
      <w:r w:rsidR="00301EC6">
        <w:rPr>
          <w:rFonts w:ascii="Times New Roman" w:eastAsia="Times New Roman" w:hAnsi="Times New Roman" w:cs="Times New Roman"/>
          <w:color w:val="000000"/>
          <w:lang w:val="en-US"/>
        </w:rPr>
        <w:t>chronological</w:t>
      </w:r>
      <w:r w:rsidR="00BC0A67" w:rsidRPr="000F7936">
        <w:rPr>
          <w:rFonts w:ascii="Times New Roman" w:eastAsia="Times New Roman" w:hAnsi="Times New Roman" w:cs="Times New Roman"/>
          <w:color w:val="000000"/>
          <w:lang w:val="en-US"/>
        </w:rPr>
        <w:t xml:space="preserve"> age</w:t>
      </w:r>
      <w:r w:rsidRPr="000F7936">
        <w:rPr>
          <w:rFonts w:ascii="Times New Roman" w:eastAsia="Times New Roman" w:hAnsi="Times New Roman" w:cs="Times New Roman"/>
          <w:color w:val="000000"/>
          <w:lang w:val="en-US"/>
        </w:rPr>
        <w:t xml:space="preserve">. </w:t>
      </w:r>
      <w:r w:rsidR="00C92E48" w:rsidRPr="000F7936">
        <w:rPr>
          <w:rFonts w:ascii="Times New Roman" w:eastAsia="Times New Roman" w:hAnsi="Times New Roman" w:cs="Times New Roman"/>
          <w:color w:val="000000"/>
          <w:lang w:val="en-US"/>
        </w:rPr>
        <w:t>First</w:t>
      </w:r>
      <w:r w:rsidRPr="000F7936">
        <w:rPr>
          <w:rFonts w:ascii="Times New Roman" w:eastAsia="Times New Roman" w:hAnsi="Times New Roman" w:cs="Times New Roman"/>
          <w:color w:val="000000"/>
          <w:lang w:val="en-US"/>
        </w:rPr>
        <w:t>, we</w:t>
      </w:r>
      <w:r w:rsidR="003371AE">
        <w:rPr>
          <w:rFonts w:ascii="Times New Roman" w:eastAsia="Times New Roman" w:hAnsi="Times New Roman" w:cs="Times New Roman"/>
          <w:color w:val="000000"/>
          <w:lang w:val="en-US"/>
        </w:rPr>
        <w:t xml:space="preserve"> estimated brain age in cohorts of individuals who were cognitively normal</w:t>
      </w:r>
      <w:r w:rsidR="00AC3A5E">
        <w:rPr>
          <w:rFonts w:ascii="Times New Roman" w:eastAsia="Times New Roman" w:hAnsi="Times New Roman" w:cs="Times New Roman"/>
          <w:color w:val="000000"/>
          <w:lang w:val="en-US"/>
        </w:rPr>
        <w:t xml:space="preserve"> (CN)</w:t>
      </w:r>
      <w:r w:rsidR="003371AE">
        <w:rPr>
          <w:rFonts w:ascii="Times New Roman" w:eastAsia="Times New Roman" w:hAnsi="Times New Roman" w:cs="Times New Roman"/>
          <w:color w:val="000000"/>
          <w:lang w:val="en-US"/>
        </w:rPr>
        <w:t>, or had subjective cognitive impairment</w:t>
      </w:r>
      <w:r w:rsidR="00AC3A5E">
        <w:rPr>
          <w:rFonts w:ascii="Times New Roman" w:eastAsia="Times New Roman" w:hAnsi="Times New Roman" w:cs="Times New Roman"/>
          <w:color w:val="000000"/>
          <w:lang w:val="en-US"/>
        </w:rPr>
        <w:t xml:space="preserve"> (SCI)</w:t>
      </w:r>
      <w:r w:rsidR="003371AE">
        <w:rPr>
          <w:rFonts w:ascii="Times New Roman" w:eastAsia="Times New Roman" w:hAnsi="Times New Roman" w:cs="Times New Roman"/>
          <w:color w:val="000000"/>
          <w:lang w:val="en-US"/>
        </w:rPr>
        <w:t>, and in cohorts of patients with mild cognitive impairment (MCI) using either FDG-PET, or MRI.</w:t>
      </w:r>
      <w:r w:rsidR="00301EC6">
        <w:rPr>
          <w:rFonts w:ascii="Times New Roman" w:eastAsia="Times New Roman" w:hAnsi="Times New Roman" w:cs="Times New Roman"/>
          <w:color w:val="000000"/>
          <w:lang w:val="en-US"/>
        </w:rPr>
        <w:t xml:space="preserve"> </w:t>
      </w:r>
      <w:r w:rsidR="003371AE">
        <w:rPr>
          <w:rFonts w:ascii="Times New Roman" w:eastAsia="Times New Roman" w:hAnsi="Times New Roman" w:cs="Times New Roman"/>
          <w:color w:val="000000"/>
          <w:lang w:val="en-US"/>
        </w:rPr>
        <w:t>Second</w:t>
      </w:r>
      <w:r w:rsidR="00301EC6">
        <w:rPr>
          <w:rFonts w:ascii="Times New Roman" w:eastAsia="Times New Roman" w:hAnsi="Times New Roman" w:cs="Times New Roman"/>
          <w:color w:val="000000"/>
          <w:lang w:val="en-US"/>
        </w:rPr>
        <w:t xml:space="preserve">, we compared associations of FDG-PET- and MRI-derived </w:t>
      </w:r>
      <w:r w:rsidR="006A6AC5">
        <w:rPr>
          <w:rFonts w:ascii="Times New Roman" w:eastAsia="Times New Roman" w:hAnsi="Times New Roman" w:cs="Times New Roman"/>
          <w:color w:val="000000"/>
          <w:lang w:val="en-US"/>
        </w:rPr>
        <w:t>BAG</w:t>
      </w:r>
      <w:r w:rsidR="00301EC6">
        <w:rPr>
          <w:rFonts w:ascii="Times New Roman" w:eastAsia="Times New Roman" w:hAnsi="Times New Roman" w:cs="Times New Roman"/>
          <w:color w:val="000000"/>
          <w:lang w:val="en-US"/>
        </w:rPr>
        <w:t xml:space="preserve"> and </w:t>
      </w:r>
      <w:r w:rsidRPr="000F7936">
        <w:rPr>
          <w:rFonts w:ascii="Times New Roman" w:eastAsia="Times New Roman" w:hAnsi="Times New Roman" w:cs="Times New Roman"/>
          <w:color w:val="000000"/>
          <w:lang w:val="en-US"/>
        </w:rPr>
        <w:t>cognitive performance</w:t>
      </w:r>
      <w:r w:rsidR="00301EC6">
        <w:rPr>
          <w:rFonts w:ascii="Times New Roman" w:eastAsia="Times New Roman" w:hAnsi="Times New Roman" w:cs="Times New Roman"/>
          <w:color w:val="000000"/>
          <w:lang w:val="en-US"/>
        </w:rPr>
        <w:t>/Alzheimer’s disease</w:t>
      </w:r>
      <w:r w:rsidR="00046C41" w:rsidRPr="000F7936">
        <w:rPr>
          <w:rFonts w:ascii="Times New Roman" w:eastAsia="Times New Roman" w:hAnsi="Times New Roman" w:cs="Times New Roman"/>
          <w:color w:val="000000"/>
          <w:lang w:val="en-US"/>
        </w:rPr>
        <w:t xml:space="preserve"> </w:t>
      </w:r>
      <w:r w:rsidR="003371AE">
        <w:rPr>
          <w:rFonts w:ascii="Times New Roman" w:eastAsia="Times New Roman" w:hAnsi="Times New Roman" w:cs="Times New Roman"/>
          <w:color w:val="000000"/>
          <w:lang w:val="en-US"/>
        </w:rPr>
        <w:t>neuropathology in these cohorts</w:t>
      </w:r>
      <w:r w:rsidR="00301EC6">
        <w:rPr>
          <w:rFonts w:ascii="Times New Roman" w:eastAsia="Times New Roman" w:hAnsi="Times New Roman" w:cs="Times New Roman"/>
          <w:color w:val="000000"/>
          <w:lang w:val="en-US"/>
        </w:rPr>
        <w:t xml:space="preserve">. </w:t>
      </w:r>
      <w:r w:rsidR="00046C41" w:rsidRPr="000F7936">
        <w:rPr>
          <w:rFonts w:ascii="Times New Roman" w:eastAsia="Times New Roman" w:hAnsi="Times New Roman" w:cs="Times New Roman"/>
          <w:color w:val="000000"/>
          <w:lang w:val="en-US"/>
        </w:rPr>
        <w:t xml:space="preserve">Finally, we applied </w:t>
      </w:r>
      <w:proofErr w:type="gramStart"/>
      <w:r w:rsidR="00046C41" w:rsidRPr="000F7936">
        <w:rPr>
          <w:rFonts w:ascii="Times New Roman" w:eastAsia="Times New Roman" w:hAnsi="Times New Roman" w:cs="Times New Roman"/>
          <w:color w:val="000000"/>
          <w:lang w:val="en-US"/>
        </w:rPr>
        <w:t>machine learning</w:t>
      </w:r>
      <w:proofErr w:type="gramEnd"/>
      <w:r w:rsidR="00046C41" w:rsidRPr="000F7936">
        <w:rPr>
          <w:rFonts w:ascii="Times New Roman" w:eastAsia="Times New Roman" w:hAnsi="Times New Roman" w:cs="Times New Roman"/>
          <w:color w:val="000000"/>
          <w:lang w:val="en-US"/>
        </w:rPr>
        <w:t xml:space="preserve"> classification to predict</w:t>
      </w:r>
      <w:r w:rsidR="003371AE">
        <w:rPr>
          <w:rFonts w:ascii="Times New Roman" w:eastAsia="Times New Roman" w:hAnsi="Times New Roman" w:cs="Times New Roman"/>
          <w:color w:val="000000"/>
          <w:lang w:val="en-US"/>
        </w:rPr>
        <w:t xml:space="preserve"> cognitive outcome</w:t>
      </w:r>
      <w:r w:rsidR="00046C41" w:rsidRPr="000F7936">
        <w:rPr>
          <w:rFonts w:ascii="Times New Roman" w:eastAsia="Times New Roman" w:hAnsi="Times New Roman" w:cs="Times New Roman"/>
          <w:color w:val="000000"/>
          <w:lang w:val="en-US"/>
        </w:rPr>
        <w:t xml:space="preserve"> from </w:t>
      </w:r>
      <w:r w:rsidR="006A6AC5">
        <w:rPr>
          <w:rFonts w:ascii="Times New Roman" w:eastAsia="Times New Roman" w:hAnsi="Times New Roman" w:cs="Times New Roman"/>
          <w:color w:val="000000"/>
          <w:lang w:val="en-US"/>
        </w:rPr>
        <w:t>BAG</w:t>
      </w:r>
      <w:r w:rsidR="00C92E48" w:rsidRPr="000F7936">
        <w:rPr>
          <w:rFonts w:ascii="Times New Roman" w:eastAsia="Times New Roman" w:hAnsi="Times New Roman" w:cs="Times New Roman"/>
          <w:color w:val="000000"/>
          <w:lang w:val="en-US"/>
        </w:rPr>
        <w:t xml:space="preserve">, and subsequently calculated a </w:t>
      </w:r>
      <w:r w:rsidR="00F854D6">
        <w:rPr>
          <w:rFonts w:ascii="Times New Roman" w:eastAsia="Times New Roman" w:hAnsi="Times New Roman" w:cs="Times New Roman"/>
          <w:color w:val="000000"/>
          <w:lang w:val="en-US"/>
        </w:rPr>
        <w:t>cutoff</w:t>
      </w:r>
      <w:r w:rsidR="00C92E48" w:rsidRPr="000F7936">
        <w:rPr>
          <w:rFonts w:ascii="Times New Roman" w:eastAsia="Times New Roman" w:hAnsi="Times New Roman" w:cs="Times New Roman"/>
          <w:color w:val="000000"/>
          <w:lang w:val="en-US"/>
        </w:rPr>
        <w:t xml:space="preserve"> </w:t>
      </w:r>
      <w:r w:rsidR="00C65248">
        <w:rPr>
          <w:rFonts w:ascii="Times New Roman" w:eastAsia="Times New Roman" w:hAnsi="Times New Roman" w:cs="Times New Roman"/>
          <w:color w:val="000000"/>
          <w:lang w:val="en-US"/>
        </w:rPr>
        <w:t>for</w:t>
      </w:r>
      <w:r w:rsidR="00C92E48" w:rsidRPr="000F7936">
        <w:rPr>
          <w:rFonts w:ascii="Times New Roman" w:eastAsia="Times New Roman" w:hAnsi="Times New Roman" w:cs="Times New Roman"/>
          <w:color w:val="000000"/>
          <w:lang w:val="en-US"/>
        </w:rPr>
        <w:t xml:space="preserve"> </w:t>
      </w:r>
      <w:r w:rsidR="006A6AC5">
        <w:rPr>
          <w:rFonts w:ascii="Times New Roman" w:eastAsia="Times New Roman" w:hAnsi="Times New Roman" w:cs="Times New Roman"/>
          <w:color w:val="000000"/>
          <w:lang w:val="en-US"/>
        </w:rPr>
        <w:t>BAG</w:t>
      </w:r>
      <w:r w:rsidR="00C92E48" w:rsidRPr="000F7936">
        <w:rPr>
          <w:rFonts w:ascii="Times New Roman" w:eastAsia="Times New Roman" w:hAnsi="Times New Roman" w:cs="Times New Roman"/>
          <w:color w:val="000000"/>
          <w:lang w:val="en-US"/>
        </w:rPr>
        <w:t xml:space="preserve"> for</w:t>
      </w:r>
      <w:r w:rsidR="003371AE">
        <w:rPr>
          <w:rFonts w:ascii="Times New Roman" w:eastAsia="Times New Roman" w:hAnsi="Times New Roman" w:cs="Times New Roman"/>
          <w:color w:val="000000"/>
          <w:lang w:val="en-US"/>
        </w:rPr>
        <w:t xml:space="preserve"> the prognosis of cognitive impairment within</w:t>
      </w:r>
      <w:r w:rsidRPr="000F7936">
        <w:rPr>
          <w:rFonts w:ascii="Times New Roman" w:eastAsia="Times New Roman" w:hAnsi="Times New Roman" w:cs="Times New Roman"/>
          <w:color w:val="000000"/>
          <w:lang w:val="en-US"/>
        </w:rPr>
        <w:t>.</w:t>
      </w:r>
    </w:p>
    <w:p w14:paraId="2A0032B7" w14:textId="77777777" w:rsidR="009E722C" w:rsidRDefault="009E722C" w:rsidP="00B25242">
      <w:pPr>
        <w:pStyle w:val="KeinLeerraum"/>
        <w:spacing w:line="480" w:lineRule="auto"/>
        <w:jc w:val="both"/>
        <w:rPr>
          <w:rFonts w:ascii="Times New Roman" w:hAnsi="Times New Roman" w:cs="Times New Roman"/>
          <w:b/>
          <w:lang w:val="en-US"/>
        </w:rPr>
        <w:sectPr w:rsidR="009E722C" w:rsidSect="009E722C">
          <w:footerReference w:type="default" r:id="rId9"/>
          <w:footnotePr>
            <w:numFmt w:val="chicago"/>
            <w:numRestart w:val="eachSect"/>
          </w:footnotePr>
          <w:type w:val="continuous"/>
          <w:pgSz w:w="11906" w:h="16838"/>
          <w:pgMar w:top="1417" w:right="1417" w:bottom="1134" w:left="1417" w:header="708" w:footer="708" w:gutter="0"/>
          <w:cols w:space="708"/>
          <w:docGrid w:linePitch="360"/>
        </w:sectPr>
      </w:pPr>
    </w:p>
    <w:p w14:paraId="026DC826" w14:textId="77777777" w:rsidR="006A6AC5" w:rsidRPr="000F7936" w:rsidRDefault="006A6AC5" w:rsidP="006A6AC5">
      <w:pPr>
        <w:spacing w:after="0" w:line="360" w:lineRule="auto"/>
        <w:rPr>
          <w:rFonts w:ascii="Times New Roman" w:eastAsia="Times New Roman" w:hAnsi="Times New Roman" w:cs="Times New Roman"/>
          <w:lang w:val="en-US"/>
        </w:rPr>
      </w:pPr>
      <w:proofErr w:type="gramStart"/>
      <w:r>
        <w:rPr>
          <w:rFonts w:ascii="Times New Roman" w:eastAsia="Times New Roman" w:hAnsi="Times New Roman" w:cs="Times New Roman"/>
          <w:b/>
          <w:bCs/>
          <w:color w:val="000000"/>
          <w:lang w:val="en-US"/>
        </w:rPr>
        <w:t>2</w:t>
      </w:r>
      <w:proofErr w:type="gramEnd"/>
      <w:r>
        <w:rPr>
          <w:rFonts w:ascii="Times New Roman" w:eastAsia="Times New Roman" w:hAnsi="Times New Roman" w:cs="Times New Roman"/>
          <w:b/>
          <w:bCs/>
          <w:color w:val="000000"/>
          <w:lang w:val="en-US"/>
        </w:rPr>
        <w:t xml:space="preserve"> </w:t>
      </w:r>
      <w:r w:rsidRPr="000F7936">
        <w:rPr>
          <w:rFonts w:ascii="Times New Roman" w:eastAsia="Times New Roman" w:hAnsi="Times New Roman" w:cs="Times New Roman"/>
          <w:b/>
          <w:bCs/>
          <w:color w:val="000000"/>
          <w:lang w:val="en-US"/>
        </w:rPr>
        <w:t>Method</w:t>
      </w:r>
    </w:p>
    <w:p w14:paraId="48A3FCA5" w14:textId="77777777" w:rsidR="006A6AC5" w:rsidRPr="000F7936" w:rsidRDefault="006A6AC5" w:rsidP="006A6AC5">
      <w:pPr>
        <w:spacing w:after="0" w:line="48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 xml:space="preserve">2.1 </w:t>
      </w:r>
      <w:r w:rsidRPr="000F7936">
        <w:rPr>
          <w:rFonts w:ascii="Times New Roman" w:eastAsia="Times New Roman" w:hAnsi="Times New Roman" w:cs="Times New Roman"/>
          <w:b/>
          <w:bCs/>
          <w:color w:val="000000"/>
          <w:lang w:val="en-US"/>
        </w:rPr>
        <w:t xml:space="preserve">Participants </w:t>
      </w:r>
    </w:p>
    <w:p w14:paraId="0310101C" w14:textId="67F0BAAC" w:rsidR="00475529" w:rsidRDefault="00880C25" w:rsidP="006860DC">
      <w:pPr>
        <w:spacing w:after="0" w:line="480" w:lineRule="auto"/>
        <w:ind w:firstLine="708"/>
        <w:jc w:val="both"/>
        <w:rPr>
          <w:rFonts w:ascii="Times New Roman" w:hAnsi="Times New Roman" w:cs="Times New Roman"/>
          <w:color w:val="222222"/>
          <w:shd w:val="clear" w:color="auto" w:fill="FFFFFF"/>
          <w:lang w:val="en-US"/>
        </w:rPr>
      </w:pPr>
      <w:proofErr w:type="gramStart"/>
      <w:r w:rsidRPr="000F7936">
        <w:rPr>
          <w:rFonts w:ascii="Times New Roman" w:eastAsia="Times New Roman" w:hAnsi="Times New Roman" w:cs="Times New Roman"/>
          <w:color w:val="000000"/>
          <w:lang w:val="en-US"/>
        </w:rPr>
        <w:t>Baseline T1-weighted MRI and FDG-PET scans of 3</w:t>
      </w:r>
      <w:r w:rsidR="009B775C">
        <w:rPr>
          <w:rFonts w:ascii="Times New Roman" w:eastAsia="Times New Roman" w:hAnsi="Times New Roman" w:cs="Times New Roman"/>
          <w:color w:val="000000"/>
          <w:lang w:val="en-US"/>
        </w:rPr>
        <w:t>7</w:t>
      </w:r>
      <w:r w:rsidR="00854456">
        <w:rPr>
          <w:rFonts w:ascii="Times New Roman" w:eastAsia="Times New Roman" w:hAnsi="Times New Roman" w:cs="Times New Roman"/>
          <w:color w:val="000000"/>
          <w:lang w:val="en-US"/>
        </w:rPr>
        <w:t>6</w:t>
      </w:r>
      <w:r w:rsidRPr="000F7936">
        <w:rPr>
          <w:rFonts w:ascii="Times New Roman" w:eastAsia="Times New Roman" w:hAnsi="Times New Roman" w:cs="Times New Roman"/>
          <w:color w:val="000000"/>
          <w:lang w:val="en-US"/>
        </w:rPr>
        <w:t xml:space="preserve"> CN </w:t>
      </w:r>
      <w:r w:rsidR="006860DC">
        <w:rPr>
          <w:rFonts w:ascii="Times New Roman" w:eastAsia="Times New Roman" w:hAnsi="Times New Roman" w:cs="Times New Roman"/>
          <w:color w:val="000000"/>
          <w:lang w:val="en-US"/>
        </w:rPr>
        <w:t>and SCI</w:t>
      </w:r>
      <w:r w:rsidR="007C6F81">
        <w:rPr>
          <w:rFonts w:ascii="Times New Roman" w:eastAsia="Times New Roman" w:hAnsi="Times New Roman" w:cs="Times New Roman"/>
          <w:color w:val="000000"/>
          <w:lang w:val="en-US"/>
        </w:rPr>
        <w:t xml:space="preserve"> (</w:t>
      </w:r>
      <w:r w:rsidR="007C6F81" w:rsidRPr="007C6F81">
        <w:rPr>
          <w:rFonts w:ascii="Times New Roman" w:eastAsia="Times New Roman" w:hAnsi="Times New Roman" w:cs="Times New Roman"/>
          <w:i/>
          <w:color w:val="000000"/>
          <w:lang w:val="en-US"/>
        </w:rPr>
        <w:t>CN+SCI</w:t>
      </w:r>
      <w:r w:rsidR="007C6F81" w:rsidRPr="007C6F81">
        <w:rPr>
          <w:rFonts w:ascii="Times New Roman" w:eastAsia="Times New Roman" w:hAnsi="Times New Roman" w:cs="Times New Roman"/>
          <w:i/>
          <w:color w:val="000000"/>
          <w:vertAlign w:val="subscript"/>
          <w:lang w:val="en-US"/>
        </w:rPr>
        <w:t>ADNI</w:t>
      </w:r>
      <w:r w:rsidR="007C6F81">
        <w:rPr>
          <w:rFonts w:ascii="Times New Roman" w:eastAsia="Times New Roman" w:hAnsi="Times New Roman" w:cs="Times New Roman"/>
          <w:color w:val="000000"/>
          <w:lang w:val="en-US"/>
        </w:rPr>
        <w:t>)</w:t>
      </w:r>
      <w:r w:rsidR="006860DC">
        <w:rPr>
          <w:rFonts w:ascii="Times New Roman" w:eastAsia="Times New Roman" w:hAnsi="Times New Roman" w:cs="Times New Roman"/>
          <w:color w:val="000000"/>
          <w:lang w:val="en-US"/>
        </w:rPr>
        <w:t xml:space="preserve">, </w:t>
      </w:r>
      <w:r w:rsidRPr="000F7936">
        <w:rPr>
          <w:rFonts w:ascii="Times New Roman" w:eastAsia="Times New Roman" w:hAnsi="Times New Roman" w:cs="Times New Roman"/>
          <w:color w:val="000000"/>
          <w:lang w:val="en-US"/>
        </w:rPr>
        <w:t>and 5</w:t>
      </w:r>
      <w:r w:rsidR="00854456">
        <w:rPr>
          <w:rFonts w:ascii="Times New Roman" w:eastAsia="Times New Roman" w:hAnsi="Times New Roman" w:cs="Times New Roman"/>
          <w:color w:val="000000"/>
          <w:lang w:val="en-US"/>
        </w:rPr>
        <w:t>96</w:t>
      </w:r>
      <w:r w:rsidRPr="000F7936">
        <w:rPr>
          <w:rFonts w:ascii="Times New Roman" w:eastAsia="Times New Roman" w:hAnsi="Times New Roman" w:cs="Times New Roman"/>
          <w:color w:val="000000"/>
          <w:lang w:val="en-US"/>
        </w:rPr>
        <w:t xml:space="preserve"> individuals with MCI</w:t>
      </w:r>
      <w:r w:rsidR="007C6F81">
        <w:rPr>
          <w:rFonts w:ascii="Times New Roman" w:eastAsia="Times New Roman" w:hAnsi="Times New Roman" w:cs="Times New Roman"/>
          <w:color w:val="000000"/>
          <w:lang w:val="en-US"/>
        </w:rPr>
        <w:t xml:space="preserve"> (</w:t>
      </w:r>
      <w:r w:rsidR="007C6F81" w:rsidRPr="007C6F81">
        <w:rPr>
          <w:rFonts w:ascii="Times New Roman" w:eastAsia="Times New Roman" w:hAnsi="Times New Roman" w:cs="Times New Roman"/>
          <w:i/>
          <w:color w:val="000000"/>
          <w:lang w:val="en-US"/>
        </w:rPr>
        <w:t>MCI</w:t>
      </w:r>
      <w:r w:rsidR="007C6F81" w:rsidRPr="007C6F81">
        <w:rPr>
          <w:rFonts w:ascii="Times New Roman" w:eastAsia="Times New Roman" w:hAnsi="Times New Roman" w:cs="Times New Roman"/>
          <w:i/>
          <w:color w:val="000000"/>
          <w:vertAlign w:val="subscript"/>
          <w:lang w:val="en-US"/>
        </w:rPr>
        <w:t>ADNI</w:t>
      </w:r>
      <w:r w:rsidR="007C6F81">
        <w:rPr>
          <w:rFonts w:ascii="Times New Roman" w:eastAsia="Times New Roman" w:hAnsi="Times New Roman" w:cs="Times New Roman"/>
          <w:color w:val="000000"/>
          <w:lang w:val="en-US"/>
        </w:rPr>
        <w:t>)</w:t>
      </w:r>
      <w:r w:rsidRPr="000F7936">
        <w:rPr>
          <w:rFonts w:ascii="Times New Roman" w:eastAsia="Times New Roman" w:hAnsi="Times New Roman" w:cs="Times New Roman"/>
          <w:color w:val="000000"/>
          <w:lang w:val="en-US"/>
        </w:rPr>
        <w:t xml:space="preserve"> from the Alzheimer's Disease Neuroimaging Initiative (ADNI) database (</w:t>
      </w:r>
      <w:hyperlink r:id="rId10" w:history="1">
        <w:r w:rsidRPr="000F7936">
          <w:rPr>
            <w:rFonts w:ascii="Times New Roman" w:eastAsia="Times New Roman" w:hAnsi="Times New Roman" w:cs="Times New Roman"/>
            <w:color w:val="1155CC"/>
            <w:u w:val="single"/>
            <w:lang w:val="en-US"/>
          </w:rPr>
          <w:t>adni.loni.usc.edu</w:t>
        </w:r>
      </w:hyperlink>
      <w:r w:rsidRPr="000F7936">
        <w:rPr>
          <w:rFonts w:ascii="Times New Roman" w:eastAsia="Times New Roman" w:hAnsi="Times New Roman" w:cs="Times New Roman"/>
          <w:color w:val="000000"/>
          <w:lang w:val="en-US"/>
        </w:rPr>
        <w:t>)</w:t>
      </w:r>
      <w:r w:rsidR="006860DC">
        <w:rPr>
          <w:rFonts w:ascii="Times New Roman" w:eastAsia="Times New Roman" w:hAnsi="Times New Roman" w:cs="Times New Roman"/>
          <w:color w:val="000000"/>
          <w:lang w:val="en-US"/>
        </w:rPr>
        <w:t>, 59 MRI and FDG-PET scans</w:t>
      </w:r>
      <w:r w:rsidR="007C6F81">
        <w:rPr>
          <w:rFonts w:ascii="Times New Roman" w:eastAsia="Times New Roman" w:hAnsi="Times New Roman" w:cs="Times New Roman"/>
          <w:color w:val="000000"/>
          <w:lang w:val="en-US"/>
        </w:rPr>
        <w:t xml:space="preserve"> of CN</w:t>
      </w:r>
      <w:r w:rsidR="006860DC">
        <w:rPr>
          <w:rFonts w:ascii="Times New Roman" w:eastAsia="Times New Roman" w:hAnsi="Times New Roman" w:cs="Times New Roman"/>
          <w:color w:val="000000"/>
          <w:lang w:val="en-US"/>
        </w:rPr>
        <w:t xml:space="preserve"> from the Open Access of Imaging Studies-3 (OASIS-3, https://www.oasis-brains.org/</w:t>
      </w:r>
      <w:r w:rsidR="006860DC" w:rsidRPr="000F7936">
        <w:rPr>
          <w:rFonts w:ascii="Times New Roman" w:eastAsia="Times New Roman" w:hAnsi="Times New Roman" w:cs="Times New Roman"/>
          <w:color w:val="000000"/>
          <w:lang w:val="en-US"/>
        </w:rPr>
        <w:fldChar w:fldCharType="begin" w:fldLock="1"/>
      </w:r>
      <w:r w:rsidR="006860DC">
        <w:rPr>
          <w:rFonts w:ascii="Times New Roman" w:eastAsia="Times New Roman" w:hAnsi="Times New Roman" w:cs="Times New Roman"/>
          <w:color w:val="000000"/>
          <w:lang w:val="en-US"/>
        </w:rPr>
        <w:instrText>ADDIN CSL_CITATION {"citationItems":[{"id":"ITEM-1","itemData":{"DOI":"10.1101/2019.12.13.19014902","abstract":"OASIS-3 is a compilation of MRI and PET imaging and related clinical data for 1098 participants who were collected across several ongoing studies in the Washington University Knight Alzheimer Disease Research Center over the course of 15 years. Participants include 605 cognitively normal adults and 493 individuals at various stages of cognitive decline ranging in age from 42 to 95 years. The OASIS-3 dataset contains over 2000 MR sessions, including multiple structural and functional sequences. PET metabolic and amyloid imaging includes over 1500 raw imaging scans and the accompanying post-processed files from the PET Unified Pipeline (PUP) are also available in OASIS-3. OASIS-3 also contains post-processed imaging data such as volumetric segmentations and PET analyses. Imaging data is accompanied by dementia and APOE status and longitudinal clinical and cognitive outcomes. OASIS-3 is available as an open access data set to the scientific community to answer questions related to healthy aging and dementia.\n\n### Competing Interest Statement\n\nAuthors P.J.L., S.K., R.H., E.G., C.X., J.H., K.M., A.G.V., M.E.R., C.C. declare no competing interests. J.C.M. is funded by NIH grants # P50AG005681; P01AG003991; P01AG026276 and UF1AG032438. Neither J.C.M. nor his family owns stock or has equity interest (outside of mutual funds or other externally directed accounts) in any pharmaceutical or biotechnology company. T.L.S.B. Participated in clinical trials sponsored by Eli Lilly, Roche, and Biogen. Avid Radiopharmaceuticals (a wholly owned subsidiary of Eli Lilly) provided T.L.S.B. doses of 18F-florbetapir, partial funding for 18F-florbetapir scanning, precursor for 18F-flortaucipir and technology transfer for manufacturing of 18F-flortaucipir).\n\n### Funding Statement\n\nFunding for the Knight ADRC and KARI were provided by NIH P50AG00561, P30NS09857781, P01AG026276, P01AG003991, R01AG043434, R01AG054567, UL1TR000448, and R01EB009352. Florbetapir doses were provided by Avid Radiopharmaceuticals, a wholly owned subsidiary of Eli Lilly.\n\n###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…","author":[{"dropping-particle":"","family":"LaMontagne","given":"Pamela J.","non-dropping-particle":"","parse-names":false,"suffix":""},{"dropping-particle":"","family":"Benzinger","given":"Tammie L.S.","non-dropping-particle":"","parse-names":false,"suffix":""},{"dropping-particle":"","family":"Morris","given":"John C.","non-dropping-particle":"","parse-names":false,"suffix":""},{"dropping-particle":"","family":"Keefe","given":"Sarah","non-dropping-particle":"","parse-names":false,"suffix":""},{"dropping-particle":"","family":"Hornbeck","given":"Russ","non-dropping-particle":"","parse-names":false,"suffix":""},{"dropping-particle":"","family":"Xiong","given":"Chengjie","non-dropping-particle":"","parse-names":false,"suffix":""},{"dropping-particle":"","family":"Grant","given":"Elizabeth","non-dropping-particle":"","parse-names":false,"suffix":""},{"dropping-particle":"","family":"Hassenstab","given":"Jason","non-dropping-particle":"","parse-names":false,"suffix":""},{"dropping-particle":"","family":"Moulder","given":"Krista","non-dropping-particle":"","parse-names":false,"suffix":""},{"dropping-particle":"","family":"Vlassenko","given":"Andrei G.","non-dropping-particle":"","parse-names":false,"suffix":""},{"dropping-particle":"","family":"Raichle","given":"Marcus E.","non-dropping-particle":"","parse-names":false,"suffix":""},{"dropping-particle":"","family":"Cruchaga","given":"Carlos","non-dropping-particle":"","parse-names":false,"suffix":""},{"dropping-particle":"","family":"Marcus","given":"Daniel","non-dropping-particle":"","parse-names":false,"suffix":""}],"container-title":"medRxiv","id":"ITEM-1","issued":{"date-parts":[["2019"]]},"title":"OASIS-3: Longitudinal neuroimaging, clinical, and cognitive dataset for normal aging and Alzheimer disease","type":"article-journal"},"uris":["http://www.mendeley.com/documents/?uuid=0ae98db1-2a38-382d-a82b-8e1d98d0621f"]}],"mendeley":{"formattedCitation":"&lt;sup&gt;8&lt;/sup&gt;","plainTextFormattedCitation":"8","previouslyFormattedCitation":"&lt;sup&gt;8&lt;/sup&gt;"},"properties":{"noteIndex":0},"schema":"https://github.com/citation-style-language/schema/raw/master/csl-citation.json"}</w:instrText>
      </w:r>
      <w:r w:rsidR="006860DC" w:rsidRPr="000F7936">
        <w:rPr>
          <w:rFonts w:ascii="Times New Roman" w:eastAsia="Times New Roman" w:hAnsi="Times New Roman" w:cs="Times New Roman"/>
          <w:color w:val="000000"/>
          <w:lang w:val="en-US"/>
        </w:rPr>
        <w:fldChar w:fldCharType="separate"/>
      </w:r>
      <w:r w:rsidR="006860DC" w:rsidRPr="00D239F9">
        <w:rPr>
          <w:rFonts w:ascii="Times New Roman" w:eastAsia="Times New Roman" w:hAnsi="Times New Roman" w:cs="Times New Roman"/>
          <w:noProof/>
          <w:color w:val="000000"/>
          <w:vertAlign w:val="superscript"/>
          <w:lang w:val="en-US"/>
        </w:rPr>
        <w:t>8</w:t>
      </w:r>
      <w:r w:rsidR="006860DC" w:rsidRPr="000F7936">
        <w:rPr>
          <w:rFonts w:ascii="Times New Roman" w:eastAsia="Times New Roman" w:hAnsi="Times New Roman" w:cs="Times New Roman"/>
          <w:color w:val="000000"/>
          <w:lang w:val="en-US"/>
        </w:rPr>
        <w:fldChar w:fldCharType="end"/>
      </w:r>
      <w:r w:rsidR="007C6F81">
        <w:rPr>
          <w:rFonts w:ascii="Times New Roman" w:eastAsia="Times New Roman" w:hAnsi="Times New Roman" w:cs="Times New Roman"/>
          <w:color w:val="000000"/>
          <w:lang w:val="en-US"/>
        </w:rPr>
        <w:t xml:space="preserve">, </w:t>
      </w:r>
      <w:r w:rsidR="007C6F81" w:rsidRPr="007C6F81">
        <w:rPr>
          <w:rFonts w:ascii="Times New Roman" w:eastAsia="Times New Roman" w:hAnsi="Times New Roman" w:cs="Times New Roman"/>
          <w:i/>
          <w:color w:val="000000"/>
          <w:lang w:val="en-US"/>
        </w:rPr>
        <w:t>CN</w:t>
      </w:r>
      <w:r w:rsidR="007C6F81" w:rsidRPr="007C6F81">
        <w:rPr>
          <w:rFonts w:ascii="Times New Roman" w:eastAsia="Times New Roman" w:hAnsi="Times New Roman" w:cs="Times New Roman"/>
          <w:i/>
          <w:color w:val="000000"/>
          <w:vertAlign w:val="subscript"/>
          <w:lang w:val="en-US"/>
        </w:rPr>
        <w:t>OASIS</w:t>
      </w:r>
      <w:r w:rsidR="006860DC">
        <w:rPr>
          <w:rFonts w:ascii="Times New Roman" w:eastAsia="Times New Roman" w:hAnsi="Times New Roman" w:cs="Times New Roman"/>
          <w:color w:val="000000"/>
          <w:lang w:val="en-US"/>
        </w:rPr>
        <w:t xml:space="preserve">) database, as well as 80 MRI scans of MCI </w:t>
      </w:r>
      <w:r w:rsidR="007C6F81">
        <w:rPr>
          <w:rFonts w:ascii="Times New Roman" w:eastAsia="Times New Roman" w:hAnsi="Times New Roman" w:cs="Times New Roman"/>
          <w:color w:val="000000"/>
          <w:lang w:val="en-US"/>
        </w:rPr>
        <w:t>(</w:t>
      </w:r>
      <w:r w:rsidR="007C6F81" w:rsidRPr="007C6F81">
        <w:rPr>
          <w:rFonts w:ascii="Times New Roman" w:eastAsia="Times New Roman" w:hAnsi="Times New Roman" w:cs="Times New Roman"/>
          <w:color w:val="000000"/>
          <w:lang w:val="en-US"/>
        </w:rPr>
        <w:t>MCI</w:t>
      </w:r>
      <w:r w:rsidR="007C6F81">
        <w:rPr>
          <w:rFonts w:ascii="Times New Roman" w:eastAsia="Times New Roman" w:hAnsi="Times New Roman" w:cs="Times New Roman"/>
          <w:color w:val="000000"/>
          <w:vertAlign w:val="subscript"/>
          <w:lang w:val="en-US"/>
        </w:rPr>
        <w:t>DELCODE</w:t>
      </w:r>
      <w:r w:rsidR="007C6F81">
        <w:rPr>
          <w:rFonts w:ascii="Times New Roman" w:eastAsia="Times New Roman" w:hAnsi="Times New Roman" w:cs="Times New Roman"/>
          <w:color w:val="000000"/>
          <w:lang w:val="en-US"/>
        </w:rPr>
        <w:t>)</w:t>
      </w:r>
      <w:r w:rsidR="007C6F81">
        <w:rPr>
          <w:rFonts w:ascii="Times New Roman" w:eastAsia="Times New Roman" w:hAnsi="Times New Roman" w:cs="Times New Roman"/>
          <w:color w:val="000000"/>
          <w:vertAlign w:val="subscript"/>
          <w:lang w:val="en-US"/>
        </w:rPr>
        <w:t xml:space="preserve"> </w:t>
      </w:r>
      <w:r w:rsidR="006860DC" w:rsidRPr="007C6F81">
        <w:rPr>
          <w:rFonts w:ascii="Times New Roman" w:eastAsia="Times New Roman" w:hAnsi="Times New Roman" w:cs="Times New Roman"/>
          <w:color w:val="000000"/>
          <w:lang w:val="en-US"/>
        </w:rPr>
        <w:t>and</w:t>
      </w:r>
      <w:r w:rsidR="006860DC">
        <w:rPr>
          <w:rFonts w:ascii="Times New Roman" w:eastAsia="Times New Roman" w:hAnsi="Times New Roman" w:cs="Times New Roman"/>
          <w:color w:val="000000"/>
          <w:lang w:val="en-US"/>
        </w:rPr>
        <w:t xml:space="preserve"> 88 FDG-PET scans of </w:t>
      </w:r>
      <w:r w:rsidR="007C6F81">
        <w:rPr>
          <w:rFonts w:ascii="Times New Roman" w:eastAsia="Times New Roman" w:hAnsi="Times New Roman" w:cs="Times New Roman"/>
          <w:color w:val="000000"/>
          <w:lang w:val="en-US"/>
        </w:rPr>
        <w:t>SCI (SCI</w:t>
      </w:r>
      <w:r w:rsidR="007C6F81">
        <w:rPr>
          <w:rFonts w:ascii="Times New Roman" w:eastAsia="Times New Roman" w:hAnsi="Times New Roman" w:cs="Times New Roman"/>
          <w:color w:val="000000"/>
          <w:vertAlign w:val="subscript"/>
          <w:lang w:val="en-US"/>
        </w:rPr>
        <w:t>DELCODE</w:t>
      </w:r>
      <w:r w:rsidR="007C6F81">
        <w:rPr>
          <w:rFonts w:ascii="Times New Roman" w:eastAsia="Times New Roman" w:hAnsi="Times New Roman" w:cs="Times New Roman"/>
          <w:color w:val="000000"/>
          <w:lang w:val="en-US"/>
        </w:rPr>
        <w:t>)</w:t>
      </w:r>
      <w:r w:rsidR="006860DC">
        <w:rPr>
          <w:rFonts w:ascii="Times New Roman" w:eastAsia="Times New Roman" w:hAnsi="Times New Roman" w:cs="Times New Roman"/>
          <w:color w:val="000000"/>
          <w:lang w:val="en-US"/>
        </w:rPr>
        <w:t xml:space="preserve"> from the </w:t>
      </w:r>
      <w:r w:rsidR="006860DC" w:rsidRPr="0047044C">
        <w:rPr>
          <w:rFonts w:ascii="Times New Roman" w:eastAsia="Times New Roman" w:hAnsi="Times New Roman" w:cs="Times New Roman"/>
          <w:color w:val="000000"/>
          <w:lang w:val="en-US"/>
        </w:rPr>
        <w:t>DZNE-Longitudinal Cognitive Impairment and Dementia Study (DELCODE)</w:t>
      </w:r>
      <w:r w:rsidR="006860DC">
        <w:rPr>
          <w:rFonts w:ascii="Times New Roman" w:eastAsia="Times New Roman" w:hAnsi="Times New Roman" w:cs="Times New Roman"/>
          <w:color w:val="000000"/>
          <w:lang w:val="en-US"/>
        </w:rPr>
        <w:fldChar w:fldCharType="begin" w:fldLock="1"/>
      </w:r>
      <w:r w:rsidR="006860DC">
        <w:rPr>
          <w:rFonts w:ascii="Times New Roman" w:eastAsia="Times New Roman" w:hAnsi="Times New Roman" w:cs="Times New Roman"/>
          <w:color w:val="000000"/>
          <w:lang w:val="en-US"/>
        </w:rPr>
        <w:instrText>ADDIN CSL_CITATION {"citationItems":[{"id":"ITEM-1","itemData":{"DOI":"10.1186/s13195-017-0314-2","ISSN":"17589193","abstract":"Background: Deep phenotyping and longitudinal assessment of predementia at-risk states of Alzheimer's disease (AD) are required to define populations and outcomes for dementia prevention trials. Subjective cognitive decline (SCD) is a pre-mild cognitive impairment (pre-MCI) at-risk state of dementia, which emerges as a highly promising target for AD prevention. Methods: The German Center for Neurodegenerative Diseases (DZNE) is conducting the multicenter DZNE-Longitudinal Cognitive Impairment and Dementia Study (DELCODE), which focuses on the characterization of SCD in patients recruited from memory clinics. In addition, individuals with amnestic MCI, mild Alzheimer's dementia patients, first-degree relatives of patients with Alzheimer's dementia, and cognitively unimpaired control subjects are studied. The total number of subjects to be enrolled is 1000. Participants receive extensive clinical and neuropsychological assessments, magnetic resonance imaging, positron emission tomography, and biomaterial collection is perfomed. In this publication, we report cognitive and clinical data as well as apolipoprotein E (APOE) genotype and cerebrospinal fluid (CSF) biomarker results of the first 394 baseline data sets. Results: In comparison with the control group, patients with SCD showed slightly poorer performance on cognitive and functional measures (Alzheimer's Disease Assessment Scale - cognitive part, Clinical Dementia Rating, Functional Activities Questionnaire), with all mean scores in a range which would be considered unimpaired. APOE4 genotype was enriched in the SCD group in comparison to what would be expected in the population and the frequency was significantly higher in comparison to the control group. CSF Aβ42 was lower in the SCD group in comparison to the control group at a statistical trend with age as a covariate. There were no group differences in Tau or pTau concentrations between the SCD and the control groups. The differences in all measures between the MCI group and the AD group were as expected. Conclusions: The initial baseline data for DELCODE support the approach of using SCD in patients recruited through memory clinics as an enrichment strategy for late-stage preclinical AD. This is indicated by slightly lower performance in a range of measures in SCD in comparison to the control subjects as well as by enriched APOE4 frequency and lower CSF Aβ42 concentration.","author":[{"dropping-particle":"","family":"Jessen","given":"Frank","non-dropping-particle":"","parse-names":false,"suffix":""},{"dropping-particle":"","family":"Spottke","given":"Annika","non-dropping-particle":"","parse-names":false,"suffix":""},{"dropping-particle":"","family":"Boecker","given":"Henning","non-dropping-particle":"","parse-names":false,"suffix":""},{"dropping-particle":"","family":"Brosseron","given":"Frederic","non-dropping-particle":"","parse-names":false,"suffix":""},{"dropping-particle":"","family":"Buerger","given":"Katharina","non-dropping-particle":"","parse-names":false,"suffix":""},{"dropping-particle":"","family":"Catak","given":"Cihan","non-dropping-particle":"","parse-names":false,"suffix":""},{"dropping-particle":"","family":"Fliessbach","given":"Klaus","non-dropping-particle":"","parse-names":false,"suffix":""},{"dropping-particle":"","family":"Franke","given":"Christiana","non-dropping-particle":"","parse-names":false,"suffix":""},{"dropping-particle":"","family":"Fuentes","given":"Manuel","non-dropping-particle":"","parse-names":false,"suffix":""},{"dropping-particle":"","family":"Heneka","given":"Michael T.","non-dropping-particle":"","parse-names":false,"suffix":""},{"dropping-particle":"","family":"Janowitz","given":"Daniel","non-dropping-particle":"","parse-names":false,"suffix":""},{"dropping-particle":"","family":"Kilimann","given":"Ingo","non-dropping-particle":"","parse-names":false,"suffix":""},{"dropping-particle":"","family":"Laske","given":"Christoph","non-dropping-particle":"","parse-names":false,"suffix":""},{"dropping-particle":"","family":"Menne","given":"Felix","non-dropping-particle":"","parse-names":false,"suffix":""},{"dropping-particle":"","family":"Nestor","given":"Peter","non-dropping-particle":"","parse-names":false,"suffix":""},{"dropping-particle":"","family":"Peters","given":"Oliver","non-dropping-particle":"","parse-names":false,"suffix":""},{"dropping-particle":"","family":"Priller","given":"Josef","non-dropping-particle":"","parse-names":false,"suffix":""},{"dropping-particle":"","family":"Pross","given":"Verena","non-dropping-particle":"","parse-names":false,"suffix":""},{"dropping-particle":"","family":"Ramirez","given":"Alfredo","non-dropping-particle":"","parse-names":false,"suffix":""},{"dropping-particle":"","family":"Schneider","given":"Anja","non-dropping-particle":"","parse-names":false,"suffix":""},{"dropping-particle":"","family":"Speck","given":"Oliver","non-dropping-particle":"","parse-names":false,"suffix":""},{"dropping-particle":"","family":"Spruth","given":"Eike Jakob","non-dropping-particle":"","parse-names":false,"suffix":""},{"dropping-particle":"","family":"Teipel","given":"Stefan","non-dropping-particle":"","parse-names":false,"suffix":""},{"dropping-particle":"","family":"Vukovich","given":"Ruth","non-dropping-particle":"","parse-names":false,"suffix":""},{"dropping-particle":"","family":"Westerteicher","given":"Christine","non-dropping-particle":"","parse-names":false,"suffix":""},{"dropping-particle":"","family":"Wiltfang","given":"Jens","non-dropping-particle":"","parse-names":false,"suffix":""},{"dropping-particle":"","family":"Wolfsgruber","given":"Steffen","non-dropping-particle":"","parse-names":false,"suffix":""},{"dropping-particle":"","family":"Wagner","given":"Michael","non-dropping-particle":"","parse-names":false,"suffix":""},{"dropping-particle":"","family":"Düzel","given":"Emrah","non-dropping-particle":"","parse-names":false,"suffix":""}],"container-title":"Alzheimer's Research and Therapy","id":"ITEM-1","issue":"1","issued":{"date-parts":[["2018"]]},"title":"Design and first baseline data of the DZNE multicenter observational study on predementia Alzheimer's disease (DELCODE)","type":"article-journal","volume":"10"},"uris":["http://www.mendeley.com/documents/?uuid=15e80f29-33ed-3993-8aa2-3a91f3a8b25b"]}],"mendeley":{"formattedCitation":"&lt;sup&gt;9&lt;/sup&gt;","plainTextFormattedCitation":"9","previouslyFormattedCitation":"&lt;sup&gt;9&lt;/sup&gt;"},"properties":{"noteIndex":0},"schema":"https://github.com/citation-style-language/schema/raw/master/csl-citation.json"}</w:instrText>
      </w:r>
      <w:r w:rsidR="006860DC">
        <w:rPr>
          <w:rFonts w:ascii="Times New Roman" w:eastAsia="Times New Roman" w:hAnsi="Times New Roman" w:cs="Times New Roman"/>
          <w:color w:val="000000"/>
          <w:lang w:val="en-US"/>
        </w:rPr>
        <w:fldChar w:fldCharType="separate"/>
      </w:r>
      <w:r w:rsidR="006860DC" w:rsidRPr="00877F9C">
        <w:rPr>
          <w:rFonts w:ascii="Times New Roman" w:eastAsia="Times New Roman" w:hAnsi="Times New Roman" w:cs="Times New Roman"/>
          <w:noProof/>
          <w:color w:val="000000"/>
          <w:vertAlign w:val="superscript"/>
          <w:lang w:val="en-US"/>
        </w:rPr>
        <w:t>9</w:t>
      </w:r>
      <w:r w:rsidR="006860DC">
        <w:rPr>
          <w:rFonts w:ascii="Times New Roman" w:eastAsia="Times New Roman" w:hAnsi="Times New Roman" w:cs="Times New Roman"/>
          <w:color w:val="000000"/>
          <w:lang w:val="en-US"/>
        </w:rPr>
        <w:fldChar w:fldCharType="end"/>
      </w:r>
      <w:r w:rsidR="007C6F81">
        <w:rPr>
          <w:rFonts w:ascii="Times New Roman" w:eastAsia="Times New Roman" w:hAnsi="Times New Roman" w:cs="Times New Roman"/>
          <w:color w:val="000000"/>
          <w:lang w:val="en-US"/>
        </w:rPr>
        <w:t xml:space="preserve"> were acquired for the preparation of this article</w:t>
      </w:r>
      <w:r w:rsidRPr="000F7936">
        <w:rPr>
          <w:rFonts w:ascii="Times New Roman" w:eastAsia="Times New Roman" w:hAnsi="Times New Roman" w:cs="Times New Roman"/>
          <w:color w:val="000000"/>
          <w:lang w:val="en-US"/>
        </w:rPr>
        <w:t>.</w:t>
      </w:r>
      <w:proofErr w:type="gramEnd"/>
      <w:r w:rsidR="00475529">
        <w:rPr>
          <w:rFonts w:ascii="Times New Roman" w:eastAsia="Times New Roman" w:hAnsi="Times New Roman" w:cs="Times New Roman"/>
          <w:color w:val="000000"/>
          <w:lang w:val="en-US"/>
        </w:rPr>
        <w:t xml:space="preserve"> To be included, participants had to be older than 60 years at the time of their scan.</w:t>
      </w:r>
      <w:r w:rsidRPr="000F7936">
        <w:rPr>
          <w:rFonts w:ascii="Times New Roman" w:eastAsia="Times New Roman" w:hAnsi="Times New Roman" w:cs="Times New Roman"/>
          <w:color w:val="000000"/>
          <w:lang w:val="en-US"/>
        </w:rPr>
        <w:t xml:space="preserve"> The primary goal of ADNI has been to test whether biological markers and clinical and neuropsychological assessment </w:t>
      </w:r>
      <w:proofErr w:type="gramStart"/>
      <w:r w:rsidRPr="000F7936">
        <w:rPr>
          <w:rFonts w:ascii="Times New Roman" w:eastAsia="Times New Roman" w:hAnsi="Times New Roman" w:cs="Times New Roman"/>
          <w:color w:val="000000"/>
          <w:lang w:val="en-US"/>
        </w:rPr>
        <w:t>can be combined</w:t>
      </w:r>
      <w:proofErr w:type="gramEnd"/>
      <w:r w:rsidRPr="000F7936">
        <w:rPr>
          <w:rFonts w:ascii="Times New Roman" w:eastAsia="Times New Roman" w:hAnsi="Times New Roman" w:cs="Times New Roman"/>
          <w:color w:val="000000"/>
          <w:lang w:val="en-US"/>
        </w:rPr>
        <w:t xml:space="preserve"> to measure the </w:t>
      </w:r>
      <w:r>
        <w:rPr>
          <w:rFonts w:ascii="Times New Roman" w:eastAsia="Times New Roman" w:hAnsi="Times New Roman" w:cs="Times New Roman"/>
          <w:color w:val="000000"/>
          <w:lang w:val="en-US"/>
        </w:rPr>
        <w:t>progression</w:t>
      </w:r>
      <w:r w:rsidRPr="000F7936">
        <w:rPr>
          <w:rFonts w:ascii="Times New Roman" w:eastAsia="Times New Roman" w:hAnsi="Times New Roman" w:cs="Times New Roman"/>
          <w:color w:val="000000"/>
          <w:lang w:val="en-US"/>
        </w:rPr>
        <w:t xml:space="preserve"> of MCI and </w:t>
      </w:r>
      <w:r>
        <w:rPr>
          <w:rFonts w:ascii="Times New Roman" w:eastAsia="Times New Roman" w:hAnsi="Times New Roman" w:cs="Times New Roman"/>
          <w:color w:val="000000"/>
          <w:lang w:val="en-US"/>
        </w:rPr>
        <w:t>dementia</w:t>
      </w:r>
      <w:r w:rsidRPr="000F7936">
        <w:rPr>
          <w:rFonts w:ascii="Times New Roman" w:eastAsia="Times New Roman" w:hAnsi="Times New Roman" w:cs="Times New Roman"/>
          <w:color w:val="000000"/>
          <w:lang w:val="en-US"/>
        </w:rPr>
        <w:t xml:space="preserve">. </w:t>
      </w:r>
      <w:proofErr w:type="gramStart"/>
      <w:r w:rsidR="0015467F" w:rsidRPr="000F7936">
        <w:rPr>
          <w:rFonts w:ascii="Times New Roman" w:hAnsi="Times New Roman" w:cs="Times New Roman"/>
          <w:color w:val="222222"/>
          <w:shd w:val="clear" w:color="auto" w:fill="FFFFFF"/>
          <w:lang w:val="en-US"/>
        </w:rPr>
        <w:t>Scans from the ADNI</w:t>
      </w:r>
      <w:r w:rsidR="0015467F">
        <w:rPr>
          <w:rFonts w:ascii="Times New Roman" w:hAnsi="Times New Roman" w:cs="Times New Roman"/>
          <w:color w:val="222222"/>
          <w:shd w:val="clear" w:color="auto" w:fill="FFFFFF"/>
          <w:lang w:val="en-US"/>
        </w:rPr>
        <w:t xml:space="preserve"> database</w:t>
      </w:r>
      <w:r w:rsidR="0015467F" w:rsidRPr="000F7936">
        <w:rPr>
          <w:rFonts w:ascii="Times New Roman" w:hAnsi="Times New Roman" w:cs="Times New Roman"/>
          <w:color w:val="222222"/>
          <w:shd w:val="clear" w:color="auto" w:fill="FFFFFF"/>
          <w:lang w:val="en-US"/>
        </w:rPr>
        <w:t xml:space="preserve"> were selected such that MRI </w:t>
      </w:r>
      <w:r w:rsidR="0015467F">
        <w:rPr>
          <w:rFonts w:ascii="Times New Roman" w:hAnsi="Times New Roman" w:cs="Times New Roman"/>
          <w:color w:val="222222"/>
          <w:shd w:val="clear" w:color="auto" w:fill="FFFFFF"/>
          <w:lang w:val="en-US"/>
        </w:rPr>
        <w:t xml:space="preserve">and FDG-PET </w:t>
      </w:r>
      <w:r w:rsidR="0015467F" w:rsidRPr="000F7936">
        <w:rPr>
          <w:rFonts w:ascii="Times New Roman" w:hAnsi="Times New Roman" w:cs="Times New Roman"/>
          <w:color w:val="222222"/>
          <w:shd w:val="clear" w:color="auto" w:fill="FFFFFF"/>
          <w:lang w:val="en-US"/>
        </w:rPr>
        <w:t>scans from the same individual were not more than one year apart</w:t>
      </w:r>
      <w:r w:rsidR="0015467F">
        <w:rPr>
          <w:rFonts w:ascii="Times New Roman" w:hAnsi="Times New Roman" w:cs="Times New Roman"/>
          <w:color w:val="222222"/>
          <w:shd w:val="clear" w:color="auto" w:fill="FFFFFF"/>
          <w:lang w:val="en-US"/>
        </w:rPr>
        <w:t xml:space="preserve"> </w:t>
      </w:r>
      <w:r w:rsidR="00475529">
        <w:rPr>
          <w:rFonts w:ascii="Times New Roman" w:hAnsi="Times New Roman" w:cs="Times New Roman"/>
          <w:color w:val="222222"/>
          <w:shd w:val="clear" w:color="auto" w:fill="FFFFFF"/>
          <w:lang w:val="en-US"/>
        </w:rPr>
        <w:t xml:space="preserve">for unbiased comparison of the modalities </w:t>
      </w:r>
      <w:r w:rsidR="0015467F">
        <w:rPr>
          <w:rFonts w:ascii="Times New Roman" w:hAnsi="Times New Roman" w:cs="Times New Roman"/>
          <w:color w:val="222222"/>
          <w:shd w:val="clear" w:color="auto" w:fill="FFFFFF"/>
          <w:lang w:val="en-US"/>
        </w:rPr>
        <w:t xml:space="preserve">(CN: </w:t>
      </w:r>
      <w:r w:rsidR="00995E73">
        <w:rPr>
          <w:rFonts w:ascii="Times New Roman" w:hAnsi="Times New Roman" w:cs="Times New Roman"/>
          <w:color w:val="222222"/>
          <w:shd w:val="clear" w:color="auto" w:fill="FFFFFF"/>
          <w:lang w:val="en-US"/>
        </w:rPr>
        <w:t>mean</w:t>
      </w:r>
      <w:r w:rsidR="00D44099">
        <w:rPr>
          <w:rFonts w:ascii="Times New Roman" w:hAnsi="Times New Roman" w:cs="Times New Roman"/>
          <w:color w:val="222222"/>
          <w:shd w:val="clear" w:color="auto" w:fill="FFFFFF"/>
          <w:lang w:val="en-US"/>
        </w:rPr>
        <w:t xml:space="preserve"> =</w:t>
      </w:r>
      <w:r w:rsidR="00995E73">
        <w:rPr>
          <w:rFonts w:ascii="Times New Roman" w:hAnsi="Times New Roman" w:cs="Times New Roman"/>
          <w:color w:val="222222"/>
          <w:shd w:val="clear" w:color="auto" w:fill="FFFFFF"/>
          <w:lang w:val="en-US"/>
        </w:rPr>
        <w:t xml:space="preserve"> </w:t>
      </w:r>
      <w:r w:rsidR="00D44099">
        <w:rPr>
          <w:rFonts w:ascii="Times New Roman" w:hAnsi="Times New Roman" w:cs="Times New Roman"/>
          <w:color w:val="222222"/>
          <w:shd w:val="clear" w:color="auto" w:fill="FFFFFF"/>
          <w:lang w:val="en-US"/>
        </w:rPr>
        <w:t>31</w:t>
      </w:r>
      <w:r w:rsidR="00995E73">
        <w:rPr>
          <w:rFonts w:ascii="Times New Roman" w:hAnsi="Times New Roman" w:cs="Times New Roman"/>
          <w:color w:val="222222"/>
          <w:shd w:val="clear" w:color="auto" w:fill="FFFFFF"/>
          <w:lang w:val="en-US"/>
        </w:rPr>
        <w:t xml:space="preserve"> days, SD = 2</w:t>
      </w:r>
      <w:r w:rsidR="00E00186">
        <w:rPr>
          <w:rFonts w:ascii="Times New Roman" w:hAnsi="Times New Roman" w:cs="Times New Roman"/>
          <w:color w:val="222222"/>
          <w:shd w:val="clear" w:color="auto" w:fill="FFFFFF"/>
          <w:lang w:val="en-US"/>
        </w:rPr>
        <w:t>9</w:t>
      </w:r>
      <w:r w:rsidR="0015467F">
        <w:rPr>
          <w:rFonts w:ascii="Times New Roman" w:hAnsi="Times New Roman" w:cs="Times New Roman"/>
          <w:color w:val="222222"/>
          <w:shd w:val="clear" w:color="auto" w:fill="FFFFFF"/>
          <w:lang w:val="en-US"/>
        </w:rPr>
        <w:t xml:space="preserve"> days</w:t>
      </w:r>
      <w:r w:rsidR="0015467F" w:rsidRPr="008454B2">
        <w:rPr>
          <w:rStyle w:val="Funotenzeichen"/>
        </w:rPr>
        <w:footnoteReference w:id="2"/>
      </w:r>
      <w:r w:rsidR="0015467F">
        <w:rPr>
          <w:rFonts w:ascii="Times New Roman" w:hAnsi="Times New Roman" w:cs="Times New Roman"/>
          <w:color w:val="222222"/>
          <w:shd w:val="clear" w:color="auto" w:fill="FFFFFF"/>
          <w:lang w:val="en-US"/>
        </w:rPr>
        <w:t>, 33</w:t>
      </w:r>
      <w:r w:rsidR="00E00186">
        <w:rPr>
          <w:rFonts w:ascii="Times New Roman" w:hAnsi="Times New Roman" w:cs="Times New Roman"/>
          <w:color w:val="222222"/>
          <w:shd w:val="clear" w:color="auto" w:fill="FFFFFF"/>
          <w:lang w:val="en-US"/>
        </w:rPr>
        <w:t>6</w:t>
      </w:r>
      <w:r w:rsidR="0015467F">
        <w:rPr>
          <w:rFonts w:ascii="Times New Roman" w:hAnsi="Times New Roman" w:cs="Times New Roman"/>
          <w:color w:val="222222"/>
          <w:shd w:val="clear" w:color="auto" w:fill="FFFFFF"/>
          <w:lang w:val="en-US"/>
        </w:rPr>
        <w:t xml:space="preserve"> of 3</w:t>
      </w:r>
      <w:r w:rsidR="00995E73">
        <w:rPr>
          <w:rFonts w:ascii="Times New Roman" w:hAnsi="Times New Roman" w:cs="Times New Roman"/>
          <w:color w:val="222222"/>
          <w:shd w:val="clear" w:color="auto" w:fill="FFFFFF"/>
          <w:lang w:val="en-US"/>
        </w:rPr>
        <w:t>7</w:t>
      </w:r>
      <w:r w:rsidR="00854456">
        <w:rPr>
          <w:rFonts w:ascii="Times New Roman" w:hAnsi="Times New Roman" w:cs="Times New Roman"/>
          <w:color w:val="222222"/>
          <w:shd w:val="clear" w:color="auto" w:fill="FFFFFF"/>
          <w:lang w:val="en-US"/>
        </w:rPr>
        <w:t>6</w:t>
      </w:r>
      <w:r w:rsidR="0015467F">
        <w:rPr>
          <w:rFonts w:ascii="Times New Roman" w:hAnsi="Times New Roman" w:cs="Times New Roman"/>
          <w:color w:val="222222"/>
          <w:shd w:val="clear" w:color="auto" w:fill="FFFFFF"/>
          <w:lang w:val="en-US"/>
        </w:rPr>
        <w:t xml:space="preserve"> FDG-PET </w:t>
      </w:r>
      <w:r w:rsidR="0015467F">
        <w:rPr>
          <w:rFonts w:ascii="Times New Roman" w:hAnsi="Times New Roman" w:cs="Times New Roman"/>
          <w:color w:val="222222"/>
          <w:shd w:val="clear" w:color="auto" w:fill="FFFFFF"/>
          <w:lang w:val="en-US"/>
        </w:rPr>
        <w:lastRenderedPageBreak/>
        <w:t xml:space="preserve">scans acquired after day of MRI scan; MCI: </w:t>
      </w:r>
      <w:r w:rsidR="00995E73">
        <w:rPr>
          <w:rFonts w:ascii="Times New Roman" w:hAnsi="Times New Roman" w:cs="Times New Roman"/>
          <w:color w:val="222222"/>
          <w:shd w:val="clear" w:color="auto" w:fill="FFFFFF"/>
          <w:lang w:val="en-US"/>
        </w:rPr>
        <w:t>mean</w:t>
      </w:r>
      <w:r w:rsidR="0015467F">
        <w:rPr>
          <w:rFonts w:ascii="Times New Roman" w:hAnsi="Times New Roman" w:cs="Times New Roman"/>
          <w:color w:val="222222"/>
          <w:shd w:val="clear" w:color="auto" w:fill="FFFFFF"/>
          <w:lang w:val="en-US"/>
        </w:rPr>
        <w:t xml:space="preserve"> = 29 days, SD = 2</w:t>
      </w:r>
      <w:r w:rsidR="00D44099">
        <w:rPr>
          <w:rFonts w:ascii="Times New Roman" w:hAnsi="Times New Roman" w:cs="Times New Roman"/>
          <w:color w:val="222222"/>
          <w:shd w:val="clear" w:color="auto" w:fill="FFFFFF"/>
          <w:lang w:val="en-US"/>
        </w:rPr>
        <w:t>5</w:t>
      </w:r>
      <w:r w:rsidR="0015467F">
        <w:rPr>
          <w:rFonts w:ascii="Times New Roman" w:hAnsi="Times New Roman" w:cs="Times New Roman"/>
          <w:color w:val="222222"/>
          <w:shd w:val="clear" w:color="auto" w:fill="FFFFFF"/>
          <w:lang w:val="en-US"/>
        </w:rPr>
        <w:t xml:space="preserve"> days, </w:t>
      </w:r>
      <w:r w:rsidR="00D44099">
        <w:rPr>
          <w:rFonts w:ascii="Times New Roman" w:hAnsi="Times New Roman" w:cs="Times New Roman"/>
          <w:color w:val="222222"/>
          <w:shd w:val="clear" w:color="auto" w:fill="FFFFFF"/>
          <w:lang w:val="en-US"/>
        </w:rPr>
        <w:t>53</w:t>
      </w:r>
      <w:r w:rsidR="00E00186">
        <w:rPr>
          <w:rFonts w:ascii="Times New Roman" w:hAnsi="Times New Roman" w:cs="Times New Roman"/>
          <w:color w:val="222222"/>
          <w:shd w:val="clear" w:color="auto" w:fill="FFFFFF"/>
          <w:lang w:val="en-US"/>
        </w:rPr>
        <w:t>2</w:t>
      </w:r>
      <w:r w:rsidR="0015467F">
        <w:rPr>
          <w:rFonts w:ascii="Times New Roman" w:hAnsi="Times New Roman" w:cs="Times New Roman"/>
          <w:color w:val="222222"/>
          <w:shd w:val="clear" w:color="auto" w:fill="FFFFFF"/>
          <w:lang w:val="en-US"/>
        </w:rPr>
        <w:t xml:space="preserve"> of 5</w:t>
      </w:r>
      <w:r w:rsidR="00854456">
        <w:rPr>
          <w:rFonts w:ascii="Times New Roman" w:hAnsi="Times New Roman" w:cs="Times New Roman"/>
          <w:color w:val="222222"/>
          <w:shd w:val="clear" w:color="auto" w:fill="FFFFFF"/>
          <w:lang w:val="en-US"/>
        </w:rPr>
        <w:t>96</w:t>
      </w:r>
      <w:r w:rsidR="0015467F">
        <w:rPr>
          <w:rFonts w:ascii="Times New Roman" w:hAnsi="Times New Roman" w:cs="Times New Roman"/>
          <w:color w:val="222222"/>
          <w:shd w:val="clear" w:color="auto" w:fill="FFFFFF"/>
          <w:lang w:val="en-US"/>
        </w:rPr>
        <w:t xml:space="preserve"> FDG-PET scans acquired after day of MRI scan)</w:t>
      </w:r>
      <w:r w:rsidR="0015467F" w:rsidRPr="000F7936">
        <w:rPr>
          <w:rFonts w:ascii="Times New Roman" w:hAnsi="Times New Roman" w:cs="Times New Roman"/>
          <w:color w:val="222222"/>
          <w:shd w:val="clear" w:color="auto" w:fill="FFFFFF"/>
          <w:lang w:val="en-US"/>
        </w:rPr>
        <w:t>.</w:t>
      </w:r>
      <w:proofErr w:type="gramEnd"/>
      <w:r w:rsidR="0015467F">
        <w:rPr>
          <w:rFonts w:ascii="Times New Roman" w:hAnsi="Times New Roman" w:cs="Times New Roman"/>
          <w:color w:val="222222"/>
          <w:shd w:val="clear" w:color="auto" w:fill="FFFFFF"/>
          <w:lang w:val="en-US"/>
        </w:rPr>
        <w:t xml:space="preserve"> </w:t>
      </w:r>
    </w:p>
    <w:p w14:paraId="2E64AF5B" w14:textId="73D665E6" w:rsidR="00880C25" w:rsidRPr="00171F62" w:rsidRDefault="006860DC" w:rsidP="006860DC">
      <w:pPr>
        <w:spacing w:after="0" w:line="480" w:lineRule="auto"/>
        <w:ind w:firstLine="708"/>
        <w:jc w:val="both"/>
        <w:rPr>
          <w:rFonts w:ascii="Times New Roman" w:eastAsia="Times New Roman" w:hAnsi="Times New Roman" w:cs="Times New Roman"/>
          <w:lang w:val="en-US"/>
        </w:rPr>
      </w:pPr>
      <w:r>
        <w:rPr>
          <w:rFonts w:ascii="Times New Roman" w:eastAsia="Times New Roman" w:hAnsi="Times New Roman" w:cs="Times New Roman"/>
          <w:color w:val="000000"/>
          <w:lang w:val="en-US"/>
        </w:rPr>
        <w:t>Diagnoses from ADNI, OASIS, and DELCODE followed the current recommendations for these groups</w:t>
      </w:r>
      <w:r>
        <w:rPr>
          <w:rFonts w:ascii="Times New Roman" w:eastAsia="Times New Roman" w:hAnsi="Times New Roman" w:cs="Times New Roman"/>
          <w:color w:val="000000"/>
          <w:lang w:val="en-US"/>
        </w:rPr>
        <w:fldChar w:fldCharType="begin" w:fldLock="1"/>
      </w:r>
      <w:r w:rsidR="008D10BD">
        <w:rPr>
          <w:rFonts w:ascii="Times New Roman" w:eastAsia="Times New Roman" w:hAnsi="Times New Roman" w:cs="Times New Roman"/>
          <w:color w:val="000000"/>
          <w:lang w:val="en-US"/>
        </w:rPr>
        <w:instrText>ADDIN CSL_CITATION {"citationItems":[{"id":"ITEM-1","itemData":{"DOI":"10.1016/j.jalz.2014.01.001","ISSN":"15525279","abstract":"There is increasing evidence that subjective cognitive decline (SCD) in individuals with unimpaired performance on cognitive tests may represent the first symptomatic manifestation of Alzheimer's disease (AD). The research on SCD in early AD, however, is limited by the absence of common standards. The working group of the Subjective Cognitive Decline Initiative (SCD-I) addressed this deficiency by reaching consensus on terminology and on a conceptual framework for research on SCD in AD. In this publication, research criteria for SCD in pre-mild cognitive impairment (MCI) are presented. In addition, a list of core features proposed for reporting in SCD studies is provided, which will enable comparability of research across different settings. Finally, a set of features is presented, which in accordance with current knowledge, increases the likelihood of the presence of preclinical AD in individuals with SCD. This list is referred to as SCD plus.","author":[{"dropping-particle":"","family":"Jessen","given":"Frank","non-dropping-particle":"","parse-names":false,"suffix":""},{"dropping-particle":"","family":"Amariglio","given":"Rebecca E.","non-dropping-particle":"","parse-names":false,"suffix":""},{"dropping-particle":"","family":"Boxtel","given":"Martin","non-dropping-particle":"Van","parse-names":false,"suffix":""},{"dropping-particle":"","family":"Breteler","given":"Monique","non-dropping-particle":"","parse-names":false,"suffix":""},{"dropping-particle":"","family":"Ceccaldi","given":"Mathieu","non-dropping-particle":"","parse-names":false,"suffix":""},{"dropping-particle":"","family":"Chételat","given":"Gaël","non-dropping-particle":"","parse-names":false,"suffix":""},{"dropping-particle":"","family":"Dubois","given":"Bruno","non-dropping-particle":"","parse-names":false,"suffix":""},{"dropping-particle":"","family":"Dufouil","given":"Carole","non-dropping-particle":"","parse-names":false,"suffix":""},{"dropping-particle":"","family":"Ellis","given":"Kathryn A.","non-dropping-particle":"","parse-names":false,"suffix":""},{"dropping-particle":"","family":"Flier","given":"Wiesje M.","non-dropping-particle":"Van Der","parse-names":false,"suffix":""},{"dropping-particle":"","family":"Glodzik","given":"Lidia","non-dropping-particle":"","parse-names":false,"suffix":""},{"dropping-particle":"","family":"Harten","given":"Argonde C.","non-dropping-particle":"Van","parse-names":false,"suffix":""},{"dropping-particle":"","family":"Leon","given":"Mony J.","non-dropping-particle":"De","parse-names":false,"suffix":""},{"dropping-particle":"","family":"McHugh","given":"Pauline","non-dropping-particle":"","parse-names":false,"suffix":""},{"dropping-particle":"","family":"Mielke","given":"Michelle M.","non-dropping-particle":"","parse-names":false,"suffix":""},{"dropping-particle":"","family":"Molinuevo","given":"Jose Luis","non-dropping-particle":"","parse-names":false,"suffix":""},{"dropping-particle":"","family":"Mosconi","given":"Lisa","non-dropping-particle":"","parse-names":false,"suffix":""},{"dropping-particle":"","family":"Osorio","given":"Ricardo S.","non-dropping-particle":"","parse-names":false,"suffix":""},{"dropping-particle":"","family":"Perrotin","given":"Audrey","non-dropping-particle":"","parse-names":false,"suffix":""},{"dropping-particle":"","family":"Petersen","given":"Ronald C.","non-dropping-particle":"","parse-names":false,"suffix":""},{"dropping-particle":"","family":"Rabin","given":"Laura A.","non-dropping-particle":"","parse-names":false,"suffix":""},{"dropping-particle":"","family":"Rami","given":"Lorena","non-dropping-particle":"","parse-names":false,"suffix":""},{"dropping-particle":"","family":"Reisberg","given":"Barry","non-dropping-particle":"","parse-names":false,"suffix":""},{"dropping-particle":"","family":"Rentz","given":"Dorene M.","non-dropping-particle":"","parse-names":false,"suffix":""},{"dropping-particle":"","family":"Sachdev","given":"Perminder S.","non-dropping-particle":"","parse-names":false,"suffix":""},{"dropping-particle":"","family":"La Sayette","given":"Vincent","non-dropping-particle":"De","parse-names":false,"suffix":""},{"dropping-particle":"","family":"Saykin","given":"Andrew J.","non-dropping-particle":"","parse-names":false,"suffix":""},{"dropping-particle":"","family":"Scheltens","given":"Philip","non-dropping-particle":"","parse-names":false,"suffix":""},{"dropping-particle":"","family":"Shulman","given":"Melanie B.","non-dropping-particle":"","parse-names":false,"suffix":""},{"dropping-particle":"","family":"Slavin","given":"Melissa J.","non-dropping-particle":"","parse-names":false,"suffix":""},{"dropping-particle":"","family":"Sperling","given":"Reisa A.","non-dropping-particle":"","parse-names":false,"suffix":""},{"dropping-particle":"","family":"Stewart","given":"Robert","non-dropping-particle":"","parse-names":false,"suffix":""},{"dropping-particle":"","family":"Uspenskaya","given":"Olga","non-dropping-particle":"","parse-names":false,"suffix":""},{"dropping-particle":"","family":"Vellas","given":"Bruno","non-dropping-particle":"","parse-names":false,"suffix":""},{"dropping-particle":"","family":"Visser","given":"Pieter Jelle","non-dropping-particle":"","parse-names":false,"suffix":""},{"dropping-particle":"","family":"Wagner","given":"Michael","non-dropping-particle":"","parse-names":false,"suffix":""}],"container-title":"Alzheimer's and Dementia","id":"ITEM-1","issue":"6","issued":{"date-parts":[["2014"]]},"title":"A conceptual framework for research on subjective cognitive decline in preclinical Alzheimer's disease","type":"article-journal","volume":"10"},"uris":["http://www.mendeley.com/documents/?uuid=875dfec4-8f18-376f-9226-8ee93f95df27"]},{"id":"ITEM-2","itemData":{"DOI":"10.1016/j.jalz.2011.03.008","ISSN":"15525279","PMID":"21514249","abstract":"The National Institute on Aging and the Alzheimer's Association charged a workgroup with the task of developing criteria for the symptomatic predementia phase of Alzheimer's disease (AD), referred to in this article as mild cognitive impairment due to AD. The workgroup developed the following two sets of criteria: (1) core clinical criteria that could be used by healthcare providers without access to advanced imaging techniques or cerebrospinal fluid analysis, and (2) research criteria that could be used in clinical research settings, including clinical trials. The second set of criteria incorporate the use of biomarkers based on imaging and cerebrospinal fluid measures. The final set of criteria for mild cognitive impairment due to AD has four levels of certainty, depending on the presence and nature of the biomarker findings. Considerable work is needed to validate the criteria that use biomarkers and to standardize biomarker analysis for use in community settings. © 2011 The Alzheimer's Association. All rights reserved.","author":[{"dropping-particle":"","family":"Albert","given":"Marilyn S.","non-dropping-particle":"","parse-names":false,"suffix":""},{"dropping-particle":"","family":"DeKosky","given":"Steven T.","non-dropping-particle":"","parse-names":false,"suffix":""},{"dropping-particle":"","family":"Dickson","given":"Dennis","non-dropping-particle":"","parse-names":false,"suffix":""},{"dropping-particle":"","family":"Dubois","given":"Bruno","non-dropping-particle":"","parse-names":false,"suffix":""},{"dropping-particle":"","family":"Feldman","given":"Howard H.","non-dropping-particle":"","parse-names":false,"suffix":""},{"dropping-particle":"","family":"Fox","given":"Nick C.","non-dropping-particle":"","parse-names":false,"suffix":""},{"dropping-particle":"","family":"Gamst","given":"Anthony","non-dropping-particle":"","parse-names":false,"suffix":""},{"dropping-particle":"","family":"Holtzman","given":"David M.","non-dropping-particle":"","parse-names":false,"suffix":""},{"dropping-particle":"","family":"Jagust","given":"William J.","non-dropping-particle":"","parse-names":false,"suffix":""},{"dropping-particle":"","family":"Petersen","given":"Ronald C.","non-dropping-particle":"","parse-names":false,"suffix":""},{"dropping-particle":"","family":"Snyder","given":"Peter J.","non-dropping-particle":"","parse-names":false,"suffix":""},{"dropping-particle":"","family":"Carrillo","given":"Maria C.","non-dropping-particle":"","parse-names":false,"suffix":""},{"dropping-particle":"","family":"Thies","given":"Bill","non-dropping-particle":"","parse-names":false,"suffix":""},{"dropping-particle":"","family":"Phelps","given":"Creighton H.","non-dropping-particle":"","parse-names":false,"suffix":""}],"container-title":"Alzheimer's and Dementia","id":"ITEM-2","issue":"3","issued":{"date-parts":[["2011"]]},"page":"270-279","publisher":"Elsevier Inc.","title":"The diagnosis of mild cognitive impairment due to Alzheimer's disease: Recommendations from the National Institute on Aging-Alzheimer's Association workgroups on diagnostic guidelines for Alzheimer's disease","type":"article-journal","volume":"7"},"uris":["http://www.mendeley.com/documents/?uuid=36bede02-5082-3dc2-93b0-1a362a37af50"]}],"mendeley":{"formattedCitation":"&lt;sup&gt;10,11&lt;/sup&gt;","plainTextFormattedCitation":"10,11","previouslyFormattedCitation":"&lt;sup&gt;10,11&lt;/sup&gt;"},"properties":{"noteIndex":0},"schema":"https://github.com/citation-style-language/schema/raw/master/csl-citation.json"}</w:instrText>
      </w:r>
      <w:r>
        <w:rPr>
          <w:rFonts w:ascii="Times New Roman" w:eastAsia="Times New Roman" w:hAnsi="Times New Roman" w:cs="Times New Roman"/>
          <w:color w:val="000000"/>
          <w:lang w:val="en-US"/>
        </w:rPr>
        <w:fldChar w:fldCharType="separate"/>
      </w:r>
      <w:r w:rsidRPr="00877F9C">
        <w:rPr>
          <w:rFonts w:ascii="Times New Roman" w:eastAsia="Times New Roman" w:hAnsi="Times New Roman" w:cs="Times New Roman"/>
          <w:noProof/>
          <w:color w:val="000000"/>
          <w:vertAlign w:val="superscript"/>
          <w:lang w:val="en-US"/>
        </w:rPr>
        <w:t>10,11</w:t>
      </w:r>
      <w:r>
        <w:rPr>
          <w:rFonts w:ascii="Times New Roman" w:eastAsia="Times New Roman" w:hAnsi="Times New Roman" w:cs="Times New Roman"/>
          <w:color w:val="000000"/>
          <w:lang w:val="en-US"/>
        </w:rPr>
        <w:fldChar w:fldCharType="end"/>
      </w:r>
      <w:r>
        <w:rPr>
          <w:rFonts w:ascii="Times New Roman" w:eastAsia="Times New Roman" w:hAnsi="Times New Roman" w:cs="Times New Roman"/>
          <w:color w:val="000000"/>
          <w:lang w:val="en-US"/>
        </w:rPr>
        <w:t xml:space="preserve">. </w:t>
      </w:r>
      <w:r w:rsidR="00880C25">
        <w:rPr>
          <w:rFonts w:ascii="Times New Roman" w:eastAsia="Times New Roman" w:hAnsi="Times New Roman" w:cs="Times New Roman"/>
          <w:color w:val="000000"/>
          <w:lang w:val="en-US"/>
        </w:rPr>
        <w:t>A diagnosis of CN entailed individuals had no significant</w:t>
      </w:r>
      <w:r w:rsidR="00880C25" w:rsidRPr="00171F62">
        <w:rPr>
          <w:rFonts w:ascii="Times New Roman" w:eastAsia="Times New Roman" w:hAnsi="Times New Roman" w:cs="Times New Roman"/>
          <w:color w:val="000000"/>
          <w:lang w:val="en-US"/>
        </w:rPr>
        <w:t xml:space="preserve"> impairment in </w:t>
      </w:r>
      <w:r w:rsidR="00880C25">
        <w:rPr>
          <w:rFonts w:ascii="Times New Roman" w:eastAsia="Times New Roman" w:hAnsi="Times New Roman" w:cs="Times New Roman"/>
          <w:color w:val="000000"/>
          <w:lang w:val="en-US"/>
        </w:rPr>
        <w:t xml:space="preserve">memory or </w:t>
      </w:r>
      <w:r w:rsidR="00880C25" w:rsidRPr="00171F62">
        <w:rPr>
          <w:rFonts w:ascii="Times New Roman" w:eastAsia="Times New Roman" w:hAnsi="Times New Roman" w:cs="Times New Roman"/>
          <w:color w:val="000000"/>
          <w:lang w:val="en-US"/>
        </w:rPr>
        <w:t>cognitive functions or</w:t>
      </w:r>
      <w:r w:rsidR="00880C25">
        <w:rPr>
          <w:rFonts w:ascii="Times New Roman" w:eastAsia="Times New Roman" w:hAnsi="Times New Roman" w:cs="Times New Roman"/>
          <w:color w:val="000000"/>
          <w:lang w:val="en-US"/>
        </w:rPr>
        <w:t xml:space="preserve"> activities of daily living</w:t>
      </w:r>
      <w:r w:rsidR="00877F9C">
        <w:rPr>
          <w:rFonts w:ascii="Times New Roman" w:eastAsia="Times New Roman" w:hAnsi="Times New Roman" w:cs="Times New Roman"/>
          <w:color w:val="000000"/>
          <w:lang w:val="en-US"/>
        </w:rPr>
        <w:t>, and no significant memory concern</w:t>
      </w:r>
      <w:r w:rsidR="00880C25">
        <w:rPr>
          <w:rFonts w:ascii="Times New Roman" w:eastAsia="Times New Roman" w:hAnsi="Times New Roman" w:cs="Times New Roman"/>
          <w:color w:val="000000"/>
          <w:lang w:val="en-US"/>
        </w:rPr>
        <w:t xml:space="preserve">. Individuals with </w:t>
      </w:r>
      <w:r>
        <w:rPr>
          <w:rFonts w:ascii="Times New Roman" w:eastAsia="Times New Roman" w:hAnsi="Times New Roman" w:cs="Times New Roman"/>
          <w:color w:val="000000"/>
          <w:lang w:val="en-US"/>
        </w:rPr>
        <w:t xml:space="preserve">SCI </w:t>
      </w:r>
      <w:r w:rsidR="00880C25">
        <w:rPr>
          <w:rFonts w:ascii="Times New Roman" w:eastAsia="Times New Roman" w:hAnsi="Times New Roman" w:cs="Times New Roman"/>
          <w:color w:val="000000"/>
          <w:lang w:val="en-US"/>
        </w:rPr>
        <w:t>(</w:t>
      </w:r>
      <w:r w:rsidR="00880C25" w:rsidRPr="006D2FBA">
        <w:rPr>
          <w:rFonts w:ascii="Times New Roman" w:eastAsia="Times New Roman" w:hAnsi="Times New Roman" w:cs="Times New Roman"/>
          <w:i/>
          <w:color w:val="000000"/>
          <w:lang w:val="en-US"/>
        </w:rPr>
        <w:t>SCI</w:t>
      </w:r>
      <w:r w:rsidR="0015467F">
        <w:rPr>
          <w:rFonts w:ascii="Times New Roman" w:eastAsia="Times New Roman" w:hAnsi="Times New Roman" w:cs="Times New Roman"/>
          <w:i/>
          <w:color w:val="000000"/>
          <w:lang w:val="en-US"/>
        </w:rPr>
        <w:t xml:space="preserve">, </w:t>
      </w:r>
      <w:r w:rsidR="0015467F" w:rsidRPr="0015467F">
        <w:rPr>
          <w:rFonts w:ascii="Times New Roman" w:eastAsia="Times New Roman" w:hAnsi="Times New Roman" w:cs="Times New Roman"/>
          <w:color w:val="000000"/>
          <w:lang w:val="en-US"/>
        </w:rPr>
        <w:t xml:space="preserve">n = </w:t>
      </w:r>
      <w:r w:rsidR="0015467F">
        <w:rPr>
          <w:rFonts w:ascii="Times New Roman" w:eastAsia="Times New Roman" w:hAnsi="Times New Roman" w:cs="Times New Roman"/>
          <w:color w:val="000000"/>
          <w:lang w:val="en-US"/>
        </w:rPr>
        <w:t>10</w:t>
      </w:r>
      <w:r w:rsidR="00854456">
        <w:rPr>
          <w:rFonts w:ascii="Times New Roman" w:eastAsia="Times New Roman" w:hAnsi="Times New Roman" w:cs="Times New Roman"/>
          <w:color w:val="000000"/>
          <w:lang w:val="en-US"/>
        </w:rPr>
        <w:t>6</w:t>
      </w:r>
      <w:r w:rsidR="00880C25">
        <w:rPr>
          <w:rFonts w:ascii="Times New Roman" w:eastAsia="Times New Roman" w:hAnsi="Times New Roman" w:cs="Times New Roman"/>
          <w:color w:val="000000"/>
          <w:lang w:val="en-US"/>
        </w:rPr>
        <w:t xml:space="preserve">) </w:t>
      </w:r>
      <w:r w:rsidR="00880C25" w:rsidRPr="006D2FBA">
        <w:rPr>
          <w:rFonts w:ascii="Times New Roman" w:eastAsia="Times New Roman" w:hAnsi="Times New Roman" w:cs="Times New Roman"/>
          <w:color w:val="000000"/>
          <w:lang w:val="en-US"/>
        </w:rPr>
        <w:t>were</w:t>
      </w:r>
      <w:r w:rsidR="00880C25">
        <w:rPr>
          <w:rFonts w:ascii="Times New Roman" w:eastAsia="Times New Roman" w:hAnsi="Times New Roman" w:cs="Times New Roman"/>
          <w:color w:val="000000"/>
          <w:lang w:val="en-US"/>
        </w:rPr>
        <w:t xml:space="preserve"> also included in this cohort.</w:t>
      </w:r>
      <w:r w:rsidR="00877F9C">
        <w:rPr>
          <w:rFonts w:ascii="Times New Roman" w:eastAsia="Times New Roman" w:hAnsi="Times New Roman" w:cs="Times New Roman"/>
          <w:color w:val="000000"/>
          <w:lang w:val="en-US"/>
        </w:rPr>
        <w:t xml:space="preserve"> To </w:t>
      </w:r>
      <w:proofErr w:type="gramStart"/>
      <w:r w:rsidR="00877F9C">
        <w:rPr>
          <w:rFonts w:ascii="Times New Roman" w:eastAsia="Times New Roman" w:hAnsi="Times New Roman" w:cs="Times New Roman"/>
          <w:color w:val="000000"/>
          <w:lang w:val="en-US"/>
        </w:rPr>
        <w:t>be considered</w:t>
      </w:r>
      <w:proofErr w:type="gramEnd"/>
      <w:r w:rsidR="00877F9C">
        <w:rPr>
          <w:rFonts w:ascii="Times New Roman" w:eastAsia="Times New Roman" w:hAnsi="Times New Roman" w:cs="Times New Roman"/>
          <w:color w:val="000000"/>
          <w:lang w:val="en-US"/>
        </w:rPr>
        <w:t xml:space="preserve"> SCI, either the study participant, an informant, or the clinician </w:t>
      </w:r>
      <w:r>
        <w:rPr>
          <w:rFonts w:ascii="Times New Roman" w:eastAsia="Times New Roman" w:hAnsi="Times New Roman" w:cs="Times New Roman"/>
          <w:color w:val="000000"/>
          <w:lang w:val="en-US"/>
        </w:rPr>
        <w:t xml:space="preserve">(ADNI)/the study participant (DELCODE) </w:t>
      </w:r>
      <w:r w:rsidR="00877F9C">
        <w:rPr>
          <w:rFonts w:ascii="Times New Roman" w:eastAsia="Times New Roman" w:hAnsi="Times New Roman" w:cs="Times New Roman"/>
          <w:color w:val="000000"/>
          <w:lang w:val="en-US"/>
        </w:rPr>
        <w:t>reported a significant memory concern in the absence of objective impairment of memory of cognitive function.</w:t>
      </w:r>
      <w:r w:rsidR="00880C25">
        <w:rPr>
          <w:rFonts w:ascii="Times New Roman" w:eastAsia="Times New Roman" w:hAnsi="Times New Roman" w:cs="Times New Roman"/>
          <w:color w:val="000000"/>
          <w:lang w:val="en-US"/>
        </w:rPr>
        <w:t xml:space="preserve"> An MCI diagnosis </w:t>
      </w:r>
      <w:proofErr w:type="gramStart"/>
      <w:r w:rsidR="00880C25">
        <w:rPr>
          <w:rFonts w:ascii="Times New Roman" w:eastAsia="Times New Roman" w:hAnsi="Times New Roman" w:cs="Times New Roman"/>
          <w:color w:val="000000"/>
          <w:lang w:val="en-US"/>
        </w:rPr>
        <w:t>was provided</w:t>
      </w:r>
      <w:proofErr w:type="gramEnd"/>
      <w:r w:rsidR="00880C25">
        <w:rPr>
          <w:rFonts w:ascii="Times New Roman" w:eastAsia="Times New Roman" w:hAnsi="Times New Roman" w:cs="Times New Roman"/>
          <w:color w:val="000000"/>
          <w:lang w:val="en-US"/>
        </w:rPr>
        <w:t xml:space="preserve"> to individuals with measurable impairment in cognitive function in the absence of dementia or significant impairments of daily living.</w:t>
      </w:r>
    </w:p>
    <w:p w14:paraId="655EA94A" w14:textId="580C166E" w:rsidR="006A6AC5" w:rsidRPr="000F7936" w:rsidRDefault="006A6AC5" w:rsidP="006A6AC5">
      <w:pPr>
        <w:spacing w:after="0" w:line="480" w:lineRule="auto"/>
        <w:jc w:val="both"/>
        <w:rPr>
          <w:rFonts w:ascii="Times New Roman" w:eastAsia="Times New Roman" w:hAnsi="Times New Roman" w:cs="Times New Roman"/>
          <w:lang w:val="en-US"/>
        </w:rPr>
      </w:pPr>
      <w:r>
        <w:rPr>
          <w:rFonts w:ascii="Times New Roman" w:eastAsia="Times New Roman" w:hAnsi="Times New Roman" w:cs="Times New Roman"/>
          <w:b/>
          <w:bCs/>
          <w:color w:val="000000"/>
          <w:lang w:val="en-US"/>
        </w:rPr>
        <w:t xml:space="preserve">2.2 </w:t>
      </w:r>
      <w:r w:rsidRPr="000F7936">
        <w:rPr>
          <w:rFonts w:ascii="Times New Roman" w:eastAsia="Times New Roman" w:hAnsi="Times New Roman" w:cs="Times New Roman"/>
          <w:b/>
          <w:bCs/>
          <w:color w:val="000000"/>
          <w:lang w:val="en-US"/>
        </w:rPr>
        <w:t>Acquisition &amp; Preprocessing of Biomarkers of Neurodegeneration</w:t>
      </w:r>
    </w:p>
    <w:p w14:paraId="7B9156FE" w14:textId="0EFDB3A6" w:rsidR="006A6AC5" w:rsidRPr="000F7936" w:rsidRDefault="006A6AC5" w:rsidP="006A6AC5">
      <w:pPr>
        <w:spacing w:after="0" w:line="480" w:lineRule="auto"/>
        <w:ind w:firstLine="720"/>
        <w:jc w:val="both"/>
        <w:rPr>
          <w:rFonts w:ascii="Times New Roman" w:eastAsia="Times New Roman" w:hAnsi="Times New Roman" w:cs="Times New Roman"/>
          <w:color w:val="000000"/>
          <w:lang w:val="en-US"/>
        </w:rPr>
      </w:pPr>
      <w:r w:rsidRPr="000F7936">
        <w:rPr>
          <w:rFonts w:ascii="Times New Roman" w:eastAsia="Times New Roman" w:hAnsi="Times New Roman" w:cs="Times New Roman"/>
          <w:color w:val="000000"/>
          <w:lang w:val="en-US"/>
        </w:rPr>
        <w:t xml:space="preserve">FDG-PET scans in </w:t>
      </w:r>
      <w:r w:rsidR="00306E59">
        <w:rPr>
          <w:rFonts w:ascii="Times New Roman" w:eastAsia="Times New Roman" w:hAnsi="Times New Roman" w:cs="Times New Roman"/>
          <w:color w:val="000000"/>
          <w:lang w:val="en-US"/>
        </w:rPr>
        <w:t>ADNI and OASIS</w:t>
      </w:r>
      <w:r w:rsidRPr="000F7936">
        <w:rPr>
          <w:rFonts w:ascii="Times New Roman" w:eastAsia="Times New Roman" w:hAnsi="Times New Roman" w:cs="Times New Roman"/>
          <w:color w:val="000000"/>
          <w:lang w:val="en-US"/>
        </w:rPr>
        <w:t xml:space="preserve"> </w:t>
      </w:r>
      <w:proofErr w:type="gramStart"/>
      <w:r w:rsidRPr="000F7936">
        <w:rPr>
          <w:rFonts w:ascii="Times New Roman" w:eastAsia="Times New Roman" w:hAnsi="Times New Roman" w:cs="Times New Roman"/>
          <w:color w:val="000000"/>
          <w:lang w:val="en-US"/>
        </w:rPr>
        <w:t>were acquired</w:t>
      </w:r>
      <w:proofErr w:type="gramEnd"/>
      <w:r w:rsidRPr="000F7936">
        <w:rPr>
          <w:rFonts w:ascii="Times New Roman" w:eastAsia="Times New Roman" w:hAnsi="Times New Roman" w:cs="Times New Roman"/>
          <w:color w:val="000000"/>
          <w:lang w:val="en-US"/>
        </w:rPr>
        <w:t xml:space="preserve"> dynamically 30-60 minutes (6x5min frames) after injection with an average dose of 185 MBq (5mCi)</w:t>
      </w:r>
      <w:r w:rsidR="00306E59">
        <w:rPr>
          <w:rFonts w:ascii="Times New Roman" w:eastAsia="Times New Roman" w:hAnsi="Times New Roman" w:cs="Times New Roman"/>
          <w:color w:val="000000"/>
          <w:lang w:val="en-US"/>
        </w:rPr>
        <w:t xml:space="preserve">. The </w:t>
      </w:r>
      <w:r w:rsidR="00D523D0">
        <w:rPr>
          <w:rFonts w:ascii="Times New Roman" w:eastAsia="Times New Roman" w:hAnsi="Times New Roman" w:cs="Times New Roman"/>
          <w:color w:val="000000"/>
          <w:lang w:val="en-US"/>
        </w:rPr>
        <w:t>DELCODE</w:t>
      </w:r>
      <w:r w:rsidR="00306E59">
        <w:rPr>
          <w:rFonts w:ascii="Times New Roman" w:eastAsia="Times New Roman" w:hAnsi="Times New Roman" w:cs="Times New Roman"/>
          <w:color w:val="000000"/>
          <w:lang w:val="en-US"/>
        </w:rPr>
        <w:t xml:space="preserve"> FDG-PET data </w:t>
      </w:r>
      <w:proofErr w:type="gramStart"/>
      <w:r w:rsidR="00306E59">
        <w:rPr>
          <w:rFonts w:ascii="Times New Roman" w:eastAsia="Times New Roman" w:hAnsi="Times New Roman" w:cs="Times New Roman"/>
          <w:color w:val="000000"/>
          <w:lang w:val="en-US"/>
        </w:rPr>
        <w:t>were acquired</w:t>
      </w:r>
      <w:proofErr w:type="gramEnd"/>
      <w:r w:rsidR="00306E59">
        <w:rPr>
          <w:rFonts w:ascii="Times New Roman" w:eastAsia="Times New Roman" w:hAnsi="Times New Roman" w:cs="Times New Roman"/>
          <w:color w:val="000000"/>
          <w:lang w:val="en-US"/>
        </w:rPr>
        <w:t xml:space="preserve"> 40-60 minutes (4x5 </w:t>
      </w:r>
      <w:proofErr w:type="spellStart"/>
      <w:r w:rsidR="00306E59">
        <w:rPr>
          <w:rFonts w:ascii="Times New Roman" w:eastAsia="Times New Roman" w:hAnsi="Times New Roman" w:cs="Times New Roman"/>
          <w:color w:val="000000"/>
          <w:lang w:val="en-US"/>
        </w:rPr>
        <w:t>min</w:t>
      </w:r>
      <w:proofErr w:type="spellEnd"/>
      <w:r w:rsidR="00306E59">
        <w:rPr>
          <w:rFonts w:ascii="Times New Roman" w:eastAsia="Times New Roman" w:hAnsi="Times New Roman" w:cs="Times New Roman"/>
          <w:color w:val="000000"/>
          <w:lang w:val="en-US"/>
        </w:rPr>
        <w:t xml:space="preserve"> frames) after injection with an average dose of 170-180 MBq. In ADNI, we used the available </w:t>
      </w:r>
      <w:r w:rsidRPr="000F7936">
        <w:rPr>
          <w:rFonts w:ascii="Times New Roman" w:eastAsia="Times New Roman" w:hAnsi="Times New Roman" w:cs="Times New Roman"/>
          <w:color w:val="000000"/>
          <w:lang w:val="en-US"/>
        </w:rPr>
        <w:t>“Co</w:t>
      </w:r>
      <w:r w:rsidR="00306E59">
        <w:rPr>
          <w:rFonts w:ascii="Times New Roman" w:eastAsia="Times New Roman" w:hAnsi="Times New Roman" w:cs="Times New Roman"/>
          <w:color w:val="000000"/>
          <w:lang w:val="en-US"/>
        </w:rPr>
        <w:t>-registered, averaged”-format, and a similar format was available in DELCODE. For OASIS, this format was manually established</w:t>
      </w:r>
      <w:r w:rsidRPr="000F7936">
        <w:rPr>
          <w:rFonts w:ascii="Times New Roman" w:eastAsia="Times New Roman" w:hAnsi="Times New Roman" w:cs="Times New Roman"/>
          <w:color w:val="000000"/>
          <w:lang w:val="en-US"/>
        </w:rPr>
        <w:t xml:space="preserve">. Pre-processing </w:t>
      </w:r>
      <w:proofErr w:type="gramStart"/>
      <w:r w:rsidRPr="000F7936">
        <w:rPr>
          <w:rFonts w:ascii="Times New Roman" w:eastAsia="Times New Roman" w:hAnsi="Times New Roman" w:cs="Times New Roman"/>
          <w:color w:val="000000"/>
          <w:lang w:val="en-US"/>
        </w:rPr>
        <w:t>was</w:t>
      </w:r>
      <w:r w:rsidR="00306E59">
        <w:rPr>
          <w:rFonts w:ascii="Times New Roman" w:eastAsia="Times New Roman" w:hAnsi="Times New Roman" w:cs="Times New Roman"/>
          <w:color w:val="000000"/>
          <w:lang w:val="en-US"/>
        </w:rPr>
        <w:t xml:space="preserve"> thereafter</w:t>
      </w:r>
      <w:r w:rsidRPr="000F7936">
        <w:rPr>
          <w:rFonts w:ascii="Times New Roman" w:eastAsia="Times New Roman" w:hAnsi="Times New Roman" w:cs="Times New Roman"/>
          <w:color w:val="000000"/>
          <w:lang w:val="en-US"/>
        </w:rPr>
        <w:t xml:space="preserve"> performed</w:t>
      </w:r>
      <w:proofErr w:type="gramEnd"/>
      <w:r w:rsidRPr="000F7936">
        <w:rPr>
          <w:rFonts w:ascii="Times New Roman" w:eastAsia="Times New Roman" w:hAnsi="Times New Roman" w:cs="Times New Roman"/>
          <w:color w:val="000000"/>
          <w:lang w:val="en-US"/>
        </w:rPr>
        <w:t xml:space="preserve"> using the Statistical Parametric Mapping 12 toolbox (SPM12; </w:t>
      </w:r>
      <w:hyperlink r:id="rId11" w:history="1">
        <w:r w:rsidRPr="000F7936">
          <w:rPr>
            <w:rFonts w:ascii="Times New Roman" w:eastAsia="Times New Roman" w:hAnsi="Times New Roman" w:cs="Times New Roman"/>
            <w:color w:val="1155CC"/>
            <w:u w:val="single"/>
            <w:lang w:val="en-US"/>
          </w:rPr>
          <w:t>www.fil.ion.ucl.ac.uk</w:t>
        </w:r>
      </w:hyperlink>
      <w:r w:rsidRPr="000F7936">
        <w:rPr>
          <w:rFonts w:ascii="Times New Roman" w:eastAsia="Times New Roman" w:hAnsi="Times New Roman" w:cs="Times New Roman"/>
          <w:color w:val="000000"/>
          <w:lang w:val="en-US"/>
        </w:rPr>
        <w:t>)</w:t>
      </w:r>
      <w:r w:rsidR="00306E59">
        <w:rPr>
          <w:rFonts w:ascii="Times New Roman" w:eastAsia="Times New Roman" w:hAnsi="Times New Roman" w:cs="Times New Roman"/>
          <w:color w:val="000000"/>
          <w:lang w:val="en-US"/>
        </w:rPr>
        <w:t xml:space="preserve"> in MATLAB (r2021b, The MathWorks </w:t>
      </w:r>
      <w:proofErr w:type="spellStart"/>
      <w:r w:rsidR="00306E59">
        <w:rPr>
          <w:rFonts w:ascii="Times New Roman" w:eastAsia="Times New Roman" w:hAnsi="Times New Roman" w:cs="Times New Roman"/>
          <w:color w:val="000000"/>
          <w:lang w:val="en-US"/>
        </w:rPr>
        <w:t>Inc</w:t>
      </w:r>
      <w:proofErr w:type="spellEnd"/>
      <w:r w:rsidR="00306E59">
        <w:rPr>
          <w:rFonts w:ascii="Times New Roman" w:eastAsia="Times New Roman" w:hAnsi="Times New Roman" w:cs="Times New Roman"/>
          <w:color w:val="000000"/>
          <w:lang w:val="en-US"/>
        </w:rPr>
        <w:t>)</w:t>
      </w:r>
      <w:r w:rsidRPr="000F7936">
        <w:rPr>
          <w:rFonts w:ascii="Times New Roman" w:eastAsia="Times New Roman" w:hAnsi="Times New Roman" w:cs="Times New Roman"/>
          <w:color w:val="000000"/>
          <w:lang w:val="en-US"/>
        </w:rPr>
        <w:t xml:space="preserve">: All FDG-PET scans were aligned to the anterior commissure/posterior commissure, and subsequently co-registered and normalized to a template in standard </w:t>
      </w:r>
      <w:r w:rsidR="00306E59">
        <w:rPr>
          <w:rFonts w:ascii="Times New Roman" w:eastAsia="Times New Roman" w:hAnsi="Times New Roman" w:cs="Times New Roman"/>
          <w:color w:val="000000"/>
          <w:lang w:val="en-US"/>
        </w:rPr>
        <w:t xml:space="preserve">MNI152 </w:t>
      </w:r>
      <w:r w:rsidRPr="000F7936">
        <w:rPr>
          <w:rFonts w:ascii="Times New Roman" w:eastAsia="Times New Roman" w:hAnsi="Times New Roman" w:cs="Times New Roman"/>
          <w:color w:val="000000"/>
          <w:lang w:val="en-US"/>
        </w:rPr>
        <w:t>space. Lastly, standa</w:t>
      </w:r>
      <w:r w:rsidR="008D10BD">
        <w:rPr>
          <w:rFonts w:ascii="Times New Roman" w:eastAsia="Times New Roman" w:hAnsi="Times New Roman" w:cs="Times New Roman"/>
          <w:color w:val="000000"/>
          <w:lang w:val="en-US"/>
        </w:rPr>
        <w:t>rdized uptake value ratios (SUVR</w:t>
      </w:r>
      <w:r w:rsidRPr="000F7936">
        <w:rPr>
          <w:rFonts w:ascii="Times New Roman" w:eastAsia="Times New Roman" w:hAnsi="Times New Roman" w:cs="Times New Roman"/>
          <w:color w:val="000000"/>
          <w:lang w:val="en-US"/>
        </w:rPr>
        <w:t>) were calculated (reference: pons</w:t>
      </w:r>
      <w:r w:rsidRPr="000F7936">
        <w:rPr>
          <w:rFonts w:ascii="Times New Roman" w:eastAsia="Times New Roman" w:hAnsi="Times New Roman" w:cs="Times New Roman"/>
          <w:color w:val="000000"/>
          <w:lang w:val="en-US"/>
        </w:rPr>
        <w:fldChar w:fldCharType="begin" w:fldLock="1"/>
      </w:r>
      <w:r w:rsidR="008D10BD">
        <w:rPr>
          <w:rFonts w:ascii="Times New Roman" w:eastAsia="Times New Roman" w:hAnsi="Times New Roman" w:cs="Times New Roman"/>
          <w:color w:val="000000"/>
          <w:lang w:val="en-US"/>
        </w:rPr>
        <w:instrText>ADDIN CSL_CITATION {"citationItems":[{"id":"ITEM-1","itemData":{"DOI":"10.1186/s13550-021-00771-0","ISSN":"2191219X","abstract":"Background: The objective of the study is to define the most appropriate region for intensity normalization in brain 18FDG PET semi-quantitative analysis. The best option could be based on previous absolute quantification studies, which showed that the metabolic changes related to ageing affect the quasi-totality of brain regions in healthy subjects. Consequently, brain metabolic changes related to ageing were evaluated in two populations of healthy controls who underwent conventional (n = 56) or digital (n = 78) 18FDG PET/CT. The median correlation coefficients between age and the metabolism of each 120 atlas brain region were reported for 120 distinct intensity normalizations (according to the 120 regions). SPM linear regression analyses with age were performed on most significant normalizations (FWE, p &lt; 0.05). Results: The cerebellum and pons were the two sole regions showing median coefficients of correlation with age less than − 0.5. With SPM, the intensity normalization by the pons provided at least 1.7- and 2.5-fold more significant cluster volumes than other normalizations for conventional and digital PET, respectively. Conclusions: The pons is the most appropriate area for brain 18FDG PET intensity normalization for examining the metabolic changes through ageing.","author":[{"dropping-particle":"","family":"Verger","given":"A.","non-dropping-particle":"","parse-names":false,"suffix":""},{"dropping-particle":"","family":"Doyen","given":"M.","non-dropping-particle":"","parse-names":false,"suffix":""},{"dropping-particle":"","family":"Campion","given":"J. Y.","non-dropping-particle":"","parse-names":false,"suffix":""},{"dropping-particle":"","family":"Guedj","given":"Eric","non-dropping-particle":"","parse-names":false,"suffix":""}],"container-title":"EJNMMI Research","id":"ITEM-1","issue":"1","issued":{"date-parts":[["2021","3","24"]]},"page":"1-7","publisher":"Springer Science and Business Media Deutschland GmbH","title":"The pons as reference region for intensity normalization in semi-quantitative analysis of brain 18FDG PET: application to metabolic changes related to ageing in conventional and digital control databases","type":"article-journal","volume":"11"},"uris":["http://www.mendeley.com/documents/?uuid=5c38a55c-ae52-346d-8f2e-1b26ed205a3e"]}],"mendeley":{"formattedCitation":"&lt;sup&gt;12&lt;/sup&gt;","plainTextFormattedCitation":"12","previouslyFormattedCitation":"&lt;sup&gt;12&lt;/sup&gt;"},"properties":{"noteIndex":0},"schema":"https://github.com/citation-style-language/schema/raw/master/csl-citation.json"}</w:instrText>
      </w:r>
      <w:r w:rsidRPr="000F7936">
        <w:rPr>
          <w:rFonts w:ascii="Times New Roman" w:eastAsia="Times New Roman" w:hAnsi="Times New Roman" w:cs="Times New Roman"/>
          <w:color w:val="000000"/>
          <w:lang w:val="en-US"/>
        </w:rPr>
        <w:fldChar w:fldCharType="separate"/>
      </w:r>
      <w:r w:rsidR="00877F9C" w:rsidRPr="00877F9C">
        <w:rPr>
          <w:rFonts w:ascii="Times New Roman" w:eastAsia="Times New Roman" w:hAnsi="Times New Roman" w:cs="Times New Roman"/>
          <w:noProof/>
          <w:color w:val="000000"/>
          <w:vertAlign w:val="superscript"/>
          <w:lang w:val="en-US"/>
        </w:rPr>
        <w:t>12</w:t>
      </w:r>
      <w:r w:rsidRPr="000F7936">
        <w:rPr>
          <w:rFonts w:ascii="Times New Roman" w:eastAsia="Times New Roman" w:hAnsi="Times New Roman" w:cs="Times New Roman"/>
          <w:color w:val="000000"/>
          <w:lang w:val="en-US"/>
        </w:rPr>
        <w:fldChar w:fldCharType="end"/>
      </w:r>
      <w:r w:rsidRPr="000F7936">
        <w:rPr>
          <w:rFonts w:ascii="Times New Roman" w:eastAsia="Times New Roman" w:hAnsi="Times New Roman" w:cs="Times New Roman"/>
          <w:color w:val="000000"/>
          <w:lang w:val="en-US"/>
        </w:rPr>
        <w:t>).</w:t>
      </w:r>
    </w:p>
    <w:p w14:paraId="11C349AF" w14:textId="181252C5" w:rsidR="006A6AC5" w:rsidRPr="00D67C43" w:rsidRDefault="006A6AC5" w:rsidP="006A6AC5">
      <w:pPr>
        <w:spacing w:after="0" w:line="480" w:lineRule="auto"/>
        <w:ind w:firstLine="720"/>
        <w:jc w:val="both"/>
        <w:rPr>
          <w:rFonts w:ascii="Times New Roman" w:eastAsia="Times New Roman" w:hAnsi="Times New Roman" w:cs="Times New Roman"/>
          <w:lang w:val="en-US"/>
        </w:rPr>
      </w:pPr>
      <w:r w:rsidRPr="000F7936">
        <w:rPr>
          <w:rFonts w:ascii="Times New Roman" w:eastAsia="Times New Roman" w:hAnsi="Times New Roman" w:cs="Times New Roman"/>
          <w:color w:val="000000"/>
          <w:lang w:val="en-US"/>
        </w:rPr>
        <w:t xml:space="preserve">T1-weighted MRI scans </w:t>
      </w:r>
      <w:r w:rsidR="008D10BD">
        <w:rPr>
          <w:rFonts w:ascii="Times New Roman" w:eastAsia="Times New Roman" w:hAnsi="Times New Roman" w:cs="Times New Roman"/>
          <w:color w:val="000000"/>
          <w:lang w:val="en-US"/>
        </w:rPr>
        <w:t xml:space="preserve">in </w:t>
      </w:r>
      <w:r w:rsidRPr="000F7936">
        <w:rPr>
          <w:rFonts w:ascii="Times New Roman" w:eastAsia="Times New Roman" w:hAnsi="Times New Roman" w:cs="Times New Roman"/>
          <w:color w:val="000000"/>
          <w:lang w:val="en-US"/>
        </w:rPr>
        <w:t xml:space="preserve">were acquired on </w:t>
      </w:r>
      <w:r w:rsidR="008D10BD">
        <w:rPr>
          <w:rFonts w:ascii="Times New Roman" w:eastAsia="Times New Roman" w:hAnsi="Times New Roman" w:cs="Times New Roman"/>
          <w:color w:val="000000"/>
          <w:lang w:val="en-US"/>
        </w:rPr>
        <w:t xml:space="preserve">according to published </w:t>
      </w:r>
      <w:r w:rsidRPr="000F7936">
        <w:rPr>
          <w:rFonts w:ascii="Times New Roman" w:eastAsia="Times New Roman" w:hAnsi="Times New Roman" w:cs="Times New Roman"/>
          <w:color w:val="000000"/>
          <w:lang w:val="en-US"/>
        </w:rPr>
        <w:t>MRI acquisition protocol</w:t>
      </w:r>
      <w:r w:rsidR="008D10BD">
        <w:rPr>
          <w:rFonts w:ascii="Times New Roman" w:eastAsia="Times New Roman" w:hAnsi="Times New Roman" w:cs="Times New Roman"/>
          <w:color w:val="000000"/>
          <w:lang w:val="en-US"/>
        </w:rPr>
        <w:t>s</w:t>
      </w:r>
      <w:r w:rsidRPr="000F7936">
        <w:rPr>
          <w:rFonts w:ascii="Times New Roman" w:eastAsia="Times New Roman" w:hAnsi="Times New Roman" w:cs="Times New Roman"/>
          <w:color w:val="000000"/>
          <w:lang w:val="en-US"/>
        </w:rPr>
        <w:fldChar w:fldCharType="begin" w:fldLock="1"/>
      </w:r>
      <w:r w:rsidR="008D10BD">
        <w:rPr>
          <w:rFonts w:ascii="Times New Roman" w:eastAsia="Times New Roman" w:hAnsi="Times New Roman" w:cs="Times New Roman"/>
          <w:color w:val="000000"/>
          <w:lang w:val="en-US"/>
        </w:rPr>
        <w:instrText>ADDIN CSL_CITATION {"citationItems":[{"id":"ITEM-1","itemData":{"DOI":"10.1002/jmri.21049","ISSN":"10531807","abstract":"The Alzheimer's Disease Neuroimaging Initiative (ADNI) is a longitudinal multisite observational study of healthy elders, mild cognitive impairment (MCI), and Alzheimer's disease. Magnetic resonance imaging (MRI), (18F)-fluorodeoxyglucose positron emission tomography (FDG PET), urine serum, and cerebrospinal fluid (CSF) biomarkers, as well as clinical/psychometric assessments are acquiredat multiple time points. All data will be cross-linked and made available to the general scientific community. The purpose of this report is to describe the MRI methods employed in ADNI. The ADNI MRI core established specifications thatguided protocol development. A major effort was devoted toevaluating 3D T1-weighted sequences for morphometric analyses. Several options for this sequence were optimized for the relevant manufacturer platforms and then compared in a reduced-scale clinical trial. The protocol selected for the ADNI study includes: back-to-back 3D magnetization prepared rapid gradient echo (MP-RAGE) scans; B1-calibration scans when applicable; and an axial proton density-T2 dual contrast (i.e., echo) fast spin echo/turbo spin echo (FSE/TSE) for pathology detection. ADNI MRI methods seek to maximize scientific utility while minimizing the burden placed on participants. The approach taken in ADNI to standardization across sites and platforms of the MRI protocol, postacquisition corrections, and phantom-based monitoring of all scanners could be used as a model for other multisite trials. © 2008 Wiley-Liss, Inc.","author":[{"dropping-particle":"","family":"Jack","given":"Clifford R.","non-dropping-particle":"","parse-names":false,"suffix":""},{"dropping-particle":"","family":"Bernstein","given":"Matt A.","non-dropping-particle":"","parse-names":false,"suffix":""},{"dropping-particle":"","family":"Fox","given":"Nick C.","non-dropping-particle":"","parse-names":false,"suffix":""},{"dropping-particle":"","family":"Thompson","given":"Paul","non-dropping-particle":"","parse-names":false,"suffix":""},{"dropping-particle":"","family":"Alexander","given":"Gene","non-dropping-particle":"","parse-names":false,"suffix":""},{"dropping-particle":"","family":"Harvey","given":"Danielle","non-dropping-particle":"","parse-names":false,"suffix":""},{"dropping-particle":"","family":"Borowski","given":"Bret","non-dropping-particle":"","parse-names":false,"suffix":""},{"dropping-particle":"","family":"Britson","given":"Paula J.","non-dropping-particle":"","parse-names":false,"suffix":""},{"dropping-particle":"","family":"Whitwell","given":"Jennifer L.","non-dropping-particle":"","parse-names":false,"suffix":""},{"dropping-particle":"","family":"Ward","given":"Chadwick","non-dropping-particle":"","parse-names":false,"suffix":""},{"dropping-particle":"","family":"Dale","given":"Anders M.","non-dropping-particle":"","parse-names":false,"suffix":""},{"dropping-particle":"","family":"Felmlee","given":"Joel P.","non-dropping-particle":"","parse-names":false,"suffix":""},{"dropping-particle":"","family":"Gunter","given":"Jeffrey L.","non-dropping-particle":"","parse-names":false,"suffix":""},{"dropping-particle":"","family":"Hill","given":"Derek L.G.","non-dropping-particle":"","parse-names":false,"suffix":""},{"dropping-particle":"","family":"Killiany","given":"Ron","non-dropping-particle":"","parse-names":false,"suffix":""},{"dropping-particle":"","family":"Schuff","given":"Norbert","non-dropping-particle":"","parse-names":false,"suffix":""},{"dropping-particle":"","family":"Fox-Bosetti","given":"Sabrina","non-dropping-particle":"","parse-names":false,"suffix":""},{"dropping-particle":"","family":"Lin","given":"Chen","non-dropping-particle":"","parse-names":false,"suffix":""},{"dropping-particle":"","family":"Studholme","given":"Colin","non-dropping-particle":"","parse-names":false,"suffix":""},{"dropping-particle":"","family":"DeCarli","given":"Charles S.","non-dropping-particle":"","parse-names":false,"suffix":""},{"dropping-particle":"","family":"Krueger","given":"Gunnar","non-dropping-particle":"","parse-names":false,"suffix":""},{"dropping-particle":"","family":"Ward","given":"Heidi A.","non-dropping-particle":"","parse-names":false,"suffix":""},{"dropping-particle":"","family":"Metzger","given":"Gregory J.","non-dropping-particle":"","parse-names":false,"suffix":""},{"dropping-particle":"","family":"Scott","given":"Katherine T.","non-dropping-particle":"","parse-names":false,"suffix":""},{"dropping-particle":"","family":"Mallozzi","given":"Richard","non-dropping-particle":"","parse-names":false,"suffix":""},{"dropping-particle":"","family":"Blezek","given":"Daniel","non-dropping-particle":"","parse-names":false,"suffix":""},{"dropping-particle":"","family":"Levy","given":"Joshua","non-dropping-particle":"","parse-names":false,"suffix":""},{"dropping-particle":"","family":"Debbins","given":"Josef P.","non-dropping-particle":"","parse-names":false,"suffix":""},{"dropping-particle":"","family":"Fleisher","given":"Adam S.","non-dropping-particle":"","parse-names":false,"suffix":""},{"dropping-particle":"","family":"Albert","given":"Marilyn","non-dropping-particle":"","parse-names":false,"suffix":""},{"dropping-particle":"","family":"Green","given":"Robert","non-dropping-particle":"","parse-names":false,"suffix":""},{"dropping-particle":"","family":"Bartzokis","given":"George","non-dropping-particle":"","parse-names":false,"suffix":""},{"dropping-particle":"","family":"Glover","given":"Gary","non-dropping-particle":"","parse-names":false,"suffix":""},{"dropping-particle":"","family":"Mugler","given":"John","non-dropping-particle":"","parse-names":false,"suffix":""},{"dropping-particle":"","family":"Weiner","given":"Michael W.","non-dropping-particle":"","parse-names":false,"suffix":""}],"container-title":"Journal of Magnetic Resonance Imaging","id":"ITEM-1","issue":"4","issued":{"date-parts":[["2008"]]},"title":"The Alzheimer's Disease Neuroimaging Initiative (ADNI): MRI methods","type":"article","volume":"27"},"uris":["http://www.mendeley.com/documents/?uuid=2dd5164a-2c95-3bdb-a7bb-1d752c88e5bd"]},{"id":"ITEM-2","itemData":{"DOI":"10.1101/2019.12.13.19014902","abstract":"OASIS-3 is a compilation of MRI and PET imaging and related clinical data for 1098 participants who were collected across several ongoing studies in the Washington University Knight Alzheimer Disease Research Center over the course of 15 years. Participants include 605 cognitively normal adults and 493 individuals at various stages of cognitive decline ranging in age from 42 to 95 years. The OASIS-3 dataset contains over 2000 MR sessions, including multiple structural and functional sequences. PET metabolic and amyloid imaging includes over 1500 raw imaging scans and the accompanying post-processed files from the PET Unified Pipeline (PUP) are also available in OASIS-3. OASIS-3 also contains post-processed imaging data such as volumetric segmentations and PET analyses. Imaging data is accompanied by dementia and APOE status and longitudinal clinical and cognitive outcomes. OASIS-3 is available as an open access data set to the scientific community to answer questions related to healthy aging and dementia.\n\n### Competing Interest Statement\n\nAuthors P.J.L., S.K., R.H., E.G., C.X., J.H., K.M., A.G.V., M.E.R., C.C. declare no competing interests. J.C.M. is funded by NIH grants # P50AG005681; P01AG003991; P01AG026276 and UF1AG032438. Neither J.C.M. nor his family owns stock or has equity interest (outside of mutual funds or other externally directed accounts) in any pharmaceutical or biotechnology company. T.L.S.B. Participated in clinical trials sponsored by Eli Lilly, Roche, and Biogen. Avid Radiopharmaceuticals (a wholly owned subsidiary of Eli Lilly) provided T.L.S.B. doses of 18F-florbetapir, partial funding for 18F-florbetapir scanning, precursor for 18F-flortaucipir and technology transfer for manufacturing of 18F-flortaucipir).\n\n### Funding Statement\n\nFunding for the Knight ADRC and KARI were provided by NIH P50AG00561, P30NS09857781, P01AG026276, P01AG003991, R01AG043434, R01AG054567, UL1TR000448, and R01EB009352. Florbetapir doses were provided by Avid Radiopharmaceuticals, a wholly owned subsidiary of Eli Lilly.\n\n###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…","author":[{"dropping-particle":"","family":"LaMontagne","given":"Pamela J.","non-dropping-particle":"","parse-names":false,"suffix":""},{"dropping-particle":"","family":"Benzinger","given":"Tammie L.S.","non-dropping-particle":"","parse-names":false,"suffix":""},{"dropping-particle":"","family":"Morris","given":"John C.","non-dropping-particle":"","parse-names":false,"suffix":""},{"dropping-particle":"","family":"Keefe","given":"Sarah","non-dropping-particle":"","parse-names":false,"suffix":""},{"dropping-particle":"","family":"Hornbeck","given":"Russ","non-dropping-particle":"","parse-names":false,"suffix":""},{"dropping-particle":"","family":"Xiong","given":"Chengjie","non-dropping-particle":"","parse-names":false,"suffix":""},{"dropping-particle":"","family":"Grant","given":"Elizabeth","non-dropping-particle":"","parse-names":false,"suffix":""},{"dropping-particle":"","family":"Hassenstab","given":"Jason","non-dropping-particle":"","parse-names":false,"suffix":""},{"dropping-particle":"","family":"Moulder","given":"Krista","non-dropping-particle":"","parse-names":false,"suffix":""},{"dropping-particle":"","family":"Vlassenko","given":"Andrei G.","non-dropping-particle":"","parse-names":false,"suffix":""},{"dropping-particle":"","family":"Raichle","given":"Marcus E.","non-dropping-particle":"","parse-names":false,"suffix":""},{"dropping-particle":"","family":"Cruchaga","given":"Carlos","non-dropping-particle":"","parse-names":false,"suffix":""},{"dropping-particle":"","family":"Marcus","given":"Daniel","non-dropping-particle":"","parse-names":false,"suffix":""}],"container-title":"medRxiv","id":"ITEM-2","issued":{"date-parts":[["2019"]]},"title":"OASIS-3: Longitudinal neuroimaging, clinical, and cognitive dataset for normal aging and Alzheimer disease","type":"article-journal"},"uris":["http://www.mendeley.com/documents/?uuid=0ae98db1-2a38-382d-a82b-8e1d98d0621f"]},{"id":"ITEM-3","itemData":{"DOI":"10.1186/s13195-017-0314-2","ISSN":"17589193","abstract":"Background: Deep phenotyping and longitudinal assessment of predementia at-risk states of Alzheimer's disease (AD) are required to define populations and outcomes for dementia prevention trials. Subjective cognitive decline (SCD) is a pre-mild cognitive impairment (pre-MCI) at-risk state of dementia, which emerges as a highly promising target for AD prevention. Methods: The German Center for Neurodegenerative Diseases (DZNE) is conducting the multicenter DZNE-Longitudinal Cognitive Impairment and Dementia Study (DELCODE), which focuses on the characterization of SCD in patients recruited from memory clinics. In addition, individuals with amnestic MCI, mild Alzheimer's dementia patients, first-degree relatives of patients with Alzheimer's dementia, and cognitively unimpaired control subjects are studied. The total number of subjects to be enrolled is 1000. Participants receive extensive clinical and neuropsychological assessments, magnetic resonance imaging, positron emission tomography, and biomaterial collection is perfomed. In this publication, we report cognitive and clinical data as well as apolipoprotein E (APOE) genotype and cerebrospinal fluid (CSF) biomarker results of the first 394 baseline data sets. Results: In comparison with the control group, patients with SCD showed slightly poorer performance on cognitive and functional measures (Alzheimer's Disease Assessment Scale - cognitive part, Clinical Dementia Rating, Functional Activities Questionnaire), with all mean scores in a range which would be considered unimpaired. APOE4 genotype was enriched in the SCD group in comparison to what would be expected in the population and the frequency was significantly higher in comparison to the control group. CSF Aβ42 was lower in the SCD group in comparison to the control group at a statistical trend with age as a covariate. There were no group differences in Tau or pTau concentrations between the SCD and the control groups. The differences in all measures between the MCI group and the AD group were as expected. Conclusions: The initial baseline data for DELCODE support the approach of using SCD in patients recruited through memory clinics as an enrichment strategy for late-stage preclinical AD. This is indicated by slightly lower performance in a range of measures in SCD in comparison to the control subjects as well as by enriched APOE4 frequency and lower CSF Aβ42 concentration.","author":[{"dropping-particle":"","family":"Jessen","given":"Frank","non-dropping-particle":"","parse-names":false,"suffix":""},{"dropping-particle":"","family":"Spottke","given":"Annika","non-dropping-particle":"","parse-names":false,"suffix":""},{"dropping-particle":"","family":"Boecker","given":"Henning","non-dropping-particle":"","parse-names":false,"suffix":""},{"dropping-particle":"","family":"Brosseron","given":"Frederic","non-dropping-particle":"","parse-names":false,"suffix":""},{"dropping-particle":"","family":"Buerger","given":"Katharina","non-dropping-particle":"","parse-names":false,"suffix":""},{"dropping-particle":"","family":"Catak","given":"Cihan","non-dropping-particle":"","parse-names":false,"suffix":""},{"dropping-particle":"","family":"Fliessbach","given":"Klaus","non-dropping-particle":"","parse-names":false,"suffix":""},{"dropping-particle":"","family":"Franke","given":"Christiana","non-dropping-particle":"","parse-names":false,"suffix":""},{"dropping-particle":"","family":"Fuentes","given":"Manuel","non-dropping-particle":"","parse-names":false,"suffix":""},{"dropping-particle":"","family":"Heneka","given":"Michael T.","non-dropping-particle":"","parse-names":false,"suffix":""},{"dropping-particle":"","family":"Janowitz","given":"Daniel","non-dropping-particle":"","parse-names":false,"suffix":""},{"dropping-particle":"","family":"Kilimann","given":"Ingo","non-dropping-particle":"","parse-names":false,"suffix":""},{"dropping-particle":"","family":"Laske","given":"Christoph","non-dropping-particle":"","parse-names":false,"suffix":""},{"dropping-particle":"","family":"Menne","given":"Felix","non-dropping-particle":"","parse-names":false,"suffix":""},{"dropping-particle":"","family":"Nestor","given":"Peter","non-dropping-particle":"","parse-names":false,"suffix":""},{"dropping-particle":"","family":"Peters","given":"Oliver","non-dropping-particle":"","parse-names":false,"suffix":""},{"dropping-particle":"","family":"Priller","given":"Josef","non-dropping-particle":"","parse-names":false,"suffix":""},{"dropping-particle":"","family":"Pross","given":"Verena","non-dropping-particle":"","parse-names":false,"suffix":""},{"dropping-particle":"","family":"Ramirez","given":"Alfredo","non-dropping-particle":"","parse-names":false,"suffix":""},{"dropping-particle":"","family":"Schneider","given":"Anja","non-dropping-particle":"","parse-names":false,"suffix":""},{"dropping-particle":"","family":"Speck","given":"Oliver","non-dropping-particle":"","parse-names":false,"suffix":""},{"dropping-particle":"","family":"Spruth","given":"Eike Jakob","non-dropping-particle":"","parse-names":false,"suffix":""},{"dropping-particle":"","family":"Teipel","given":"Stefan","non-dropping-particle":"","parse-names":false,"suffix":""},{"dropping-particle":"","family":"Vukovich","given":"Ruth","non-dropping-particle":"","parse-names":false,"suffix":""},{"dropping-particle":"","family":"Westerteicher","given":"Christine","non-dropping-particle":"","parse-names":false,"suffix":""},{"dropping-particle":"","family":"Wiltfang","given":"Jens","non-dropping-particle":"","parse-names":false,"suffix":""},{"dropping-particle":"","family":"Wolfsgruber","given":"Steffen","non-dropping-particle":"","parse-names":false,"suffix":""},{"dropping-particle":"","family":"Wagner","given":"Michael","non-dropping-particle":"","parse-names":false,"suffix":""},{"dropping-particle":"","family":"Düzel","given":"Emrah","non-dropping-particle":"","parse-names":false,"suffix":""}],"container-title":"Alzheimer's Research and Therapy","id":"ITEM-3","issue":"1","issued":{"date-parts":[["2018"]]},"title":"Design and first baseline data of the DZNE multicenter observational study on predementia Alzheimer's disease (DELCODE)","type":"article-journal","volume":"10"},"uris":["http://www.mendeley.com/documents/?uuid=15e80f29-33ed-3993-8aa2-3a91f3a8b25b"]}],"mendeley":{"formattedCitation":"&lt;sup&gt;8,9,13&lt;/sup&gt;","plainTextFormattedCitation":"8,9,13","previouslyFormattedCitation":"&lt;sup&gt;8,9,13&lt;/sup&gt;"},"properties":{"noteIndex":0},"schema":"https://github.com/citation-style-language/schema/raw/master/csl-citation.json"}</w:instrText>
      </w:r>
      <w:r w:rsidRPr="000F7936">
        <w:rPr>
          <w:rFonts w:ascii="Times New Roman" w:eastAsia="Times New Roman" w:hAnsi="Times New Roman" w:cs="Times New Roman"/>
          <w:color w:val="000000"/>
          <w:lang w:val="en-US"/>
        </w:rPr>
        <w:fldChar w:fldCharType="separate"/>
      </w:r>
      <w:r w:rsidR="008D10BD" w:rsidRPr="008D10BD">
        <w:rPr>
          <w:rFonts w:ascii="Times New Roman" w:eastAsia="Times New Roman" w:hAnsi="Times New Roman" w:cs="Times New Roman"/>
          <w:noProof/>
          <w:color w:val="000000"/>
          <w:vertAlign w:val="superscript"/>
          <w:lang w:val="en-US"/>
        </w:rPr>
        <w:t>8,9,13</w:t>
      </w:r>
      <w:r w:rsidRPr="000F7936">
        <w:rPr>
          <w:rFonts w:ascii="Times New Roman" w:eastAsia="Times New Roman" w:hAnsi="Times New Roman" w:cs="Times New Roman"/>
          <w:color w:val="000000"/>
          <w:lang w:val="en-US"/>
        </w:rPr>
        <w:fldChar w:fldCharType="end"/>
      </w:r>
      <w:r w:rsidRPr="000F7936">
        <w:rPr>
          <w:rFonts w:ascii="Times New Roman" w:eastAsia="Times New Roman" w:hAnsi="Times New Roman" w:cs="Times New Roman"/>
          <w:color w:val="000000"/>
          <w:lang w:val="en-US"/>
        </w:rPr>
        <w:t xml:space="preserve">. </w:t>
      </w:r>
      <w:r w:rsidR="008D10BD">
        <w:rPr>
          <w:rFonts w:ascii="Times New Roman" w:eastAsia="Times New Roman" w:hAnsi="Times New Roman" w:cs="Times New Roman"/>
          <w:color w:val="000000"/>
          <w:lang w:val="en-US"/>
        </w:rPr>
        <w:t>S</w:t>
      </w:r>
      <w:r w:rsidRPr="000F7936">
        <w:rPr>
          <w:rFonts w:ascii="Times New Roman" w:eastAsia="Times New Roman" w:hAnsi="Times New Roman" w:cs="Times New Roman"/>
          <w:color w:val="000000"/>
          <w:lang w:val="en-US"/>
        </w:rPr>
        <w:t xml:space="preserve">cans were pre-processed using </w:t>
      </w:r>
      <w:proofErr w:type="spellStart"/>
      <w:r w:rsidRPr="000F7936">
        <w:rPr>
          <w:rFonts w:ascii="Times New Roman" w:eastAsia="Times New Roman" w:hAnsi="Times New Roman" w:cs="Times New Roman"/>
          <w:color w:val="000000"/>
          <w:lang w:val="en-US"/>
        </w:rPr>
        <w:t>denoising</w:t>
      </w:r>
      <w:proofErr w:type="spellEnd"/>
      <w:r w:rsidRPr="000F7936">
        <w:rPr>
          <w:rFonts w:ascii="Times New Roman" w:eastAsia="Times New Roman" w:hAnsi="Times New Roman" w:cs="Times New Roman"/>
          <w:color w:val="000000"/>
          <w:lang w:val="en-US"/>
        </w:rPr>
        <w:t xml:space="preserve"> (spatial-adaptive Non-Local Means), spatial registration, bias-correction</w:t>
      </w:r>
      <w:r>
        <w:rPr>
          <w:rFonts w:ascii="Times New Roman" w:eastAsia="Times New Roman" w:hAnsi="Times New Roman" w:cs="Times New Roman"/>
          <w:color w:val="000000"/>
          <w:lang w:val="en-US"/>
        </w:rPr>
        <w:t>,</w:t>
      </w:r>
      <w:r w:rsidRPr="000F7936">
        <w:rPr>
          <w:rFonts w:ascii="Times New Roman" w:eastAsia="Times New Roman" w:hAnsi="Times New Roman" w:cs="Times New Roman"/>
          <w:color w:val="000000"/>
          <w:lang w:val="en-US"/>
        </w:rPr>
        <w:t xml:space="preserve"> and </w:t>
      </w:r>
      <w:proofErr w:type="gramStart"/>
      <w:r w:rsidRPr="000F7936">
        <w:rPr>
          <w:rFonts w:ascii="Times New Roman" w:eastAsia="Times New Roman" w:hAnsi="Times New Roman" w:cs="Times New Roman"/>
          <w:color w:val="000000"/>
          <w:lang w:val="en-US"/>
        </w:rPr>
        <w:t>skull-striping</w:t>
      </w:r>
      <w:proofErr w:type="gramEnd"/>
      <w:r w:rsidRPr="000F7936">
        <w:rPr>
          <w:rFonts w:ascii="Times New Roman" w:eastAsia="Times New Roman" w:hAnsi="Times New Roman" w:cs="Times New Roman"/>
          <w:color w:val="000000"/>
          <w:lang w:val="en-US"/>
        </w:rPr>
        <w:t xml:space="preserve">. </w:t>
      </w:r>
      <w:r w:rsidR="008D10BD">
        <w:rPr>
          <w:rFonts w:ascii="Times New Roman" w:eastAsia="Times New Roman" w:hAnsi="Times New Roman" w:cs="Times New Roman"/>
          <w:color w:val="000000"/>
          <w:lang w:val="en-US"/>
        </w:rPr>
        <w:t>Subsequently, scans were</w:t>
      </w:r>
      <w:r w:rsidRPr="000F7936">
        <w:rPr>
          <w:rFonts w:ascii="Times New Roman" w:eastAsia="Times New Roman" w:hAnsi="Times New Roman" w:cs="Times New Roman"/>
          <w:color w:val="000000"/>
          <w:lang w:val="en-US"/>
        </w:rPr>
        <w:t xml:space="preserve"> segmented by an adaptiv</w:t>
      </w:r>
      <w:r w:rsidR="008D10BD">
        <w:rPr>
          <w:rFonts w:ascii="Times New Roman" w:eastAsia="Times New Roman" w:hAnsi="Times New Roman" w:cs="Times New Roman"/>
          <w:color w:val="000000"/>
          <w:lang w:val="en-US"/>
        </w:rPr>
        <w:t>e maximum a posteriori approach</w:t>
      </w:r>
      <w:r w:rsidR="008D10BD">
        <w:rPr>
          <w:rFonts w:ascii="Times New Roman" w:eastAsia="Times New Roman" w:hAnsi="Times New Roman" w:cs="Times New Roman"/>
          <w:color w:val="000000"/>
          <w:lang w:val="en-US"/>
        </w:rPr>
        <w:fldChar w:fldCharType="begin" w:fldLock="1"/>
      </w:r>
      <w:r w:rsidR="007C6F81">
        <w:rPr>
          <w:rFonts w:ascii="Times New Roman" w:eastAsia="Times New Roman" w:hAnsi="Times New Roman" w:cs="Times New Roman"/>
          <w:color w:val="000000"/>
          <w:lang w:val="en-US"/>
        </w:rPr>
        <w:instrText>ADDIN CSL_CITATION {"citationItems":[{"id":"ITEM-1","itemData":{"DOI":"10.1109/42.563663","ISSN":"02780062","abstract":"A statistical model is presented that represents the distributions of major tissue classes in single-channel magnetic resonance (MR) cerebral images. Using the model cerebral images are segmented into gray matter white matter and cerebrospinal fluid (CSF). The model accounts for random noise magnetic field inhomogeneities and biological variations of the tissues. Intensity measurements are modeled by a finite Gaussian mixture. Smoothness and piecewise contiguous nature of the tissue regions are modeled by a three-dimensional (3-D) Markov random field (MRP). A segmentation algorithm based on the statistical model approximately finds the maximum a posteriori (MAP) estimation of the segmentation and estimates the model parameters from the image data. The proposed scheme for segmentation is based on the iterative conditional modes (ICM) algorithm in which measurement model parameters are estimated using local information at each site and the prior model parameters are estimated using the segmentation after each cycle of iterations. Application of the algorithm to a sample of clinical MR brain scans comparisons of the algorithm with other statistical methods and a validation study with a phantom are presented. The algorithm constitutes a significant step toward a complete data driven unsupervised approach to segmentation of MR images in the presence of the random noise and intensity inhomogeneities. © 1997 IEEE.","author":[{"dropping-particle":"","family":"Rajapakse","given":"Jagath C.","non-dropping-particle":"","parse-names":false,"suffix":""},{"dropping-particle":"","family":"Giedd","given":"Jay N.","non-dropping-particle":"","parse-names":false,"suffix":""},{"dropping-particle":"","family":"Rapoport","given":"Judith L.","non-dropping-particle":"","parse-names":false,"suffix":""}],"container-title":"IEEE Transactions on Medical Imaging","id":"ITEM-1","issue":"2","issued":{"date-parts":[["1997"]]},"title":"Statistical approach to segmentation of single-channel cerebral mr images","type":"article-journal","volume":"16"},"uris":["http://www.mendeley.com/documents/?uuid=25c8da12-2f04-3b29-a447-3e2584a53dbc"]}],"mendeley":{"formattedCitation":"&lt;sup&gt;14&lt;/sup&gt;","plainTextFormattedCitation":"14","previouslyFormattedCitation":"&lt;sup&gt;14&lt;/sup&gt;"},"properties":{"noteIndex":0},"schema":"https://github.com/citation-style-language/schema/raw/master/csl-citation.json"}</w:instrText>
      </w:r>
      <w:r w:rsidR="008D10BD">
        <w:rPr>
          <w:rFonts w:ascii="Times New Roman" w:eastAsia="Times New Roman" w:hAnsi="Times New Roman" w:cs="Times New Roman"/>
          <w:color w:val="000000"/>
          <w:lang w:val="en-US"/>
        </w:rPr>
        <w:fldChar w:fldCharType="separate"/>
      </w:r>
      <w:r w:rsidR="008D10BD" w:rsidRPr="008D10BD">
        <w:rPr>
          <w:rFonts w:ascii="Times New Roman" w:eastAsia="Times New Roman" w:hAnsi="Times New Roman" w:cs="Times New Roman"/>
          <w:noProof/>
          <w:color w:val="000000"/>
          <w:vertAlign w:val="superscript"/>
          <w:lang w:val="en-US"/>
        </w:rPr>
        <w:t>14</w:t>
      </w:r>
      <w:r w:rsidR="008D10BD">
        <w:rPr>
          <w:rFonts w:ascii="Times New Roman" w:eastAsia="Times New Roman" w:hAnsi="Times New Roman" w:cs="Times New Roman"/>
          <w:color w:val="000000"/>
          <w:lang w:val="en-US"/>
        </w:rPr>
        <w:fldChar w:fldCharType="end"/>
      </w:r>
      <w:r w:rsidRPr="000F7936">
        <w:rPr>
          <w:rFonts w:ascii="Times New Roman" w:eastAsia="Times New Roman" w:hAnsi="Times New Roman" w:cs="Times New Roman"/>
          <w:color w:val="000000"/>
          <w:lang w:val="en-US"/>
        </w:rPr>
        <w:t xml:space="preserve"> with </w:t>
      </w:r>
      <w:r w:rsidR="007C6F81">
        <w:rPr>
          <w:rFonts w:ascii="Times New Roman" w:eastAsia="Times New Roman" w:hAnsi="Times New Roman" w:cs="Times New Roman"/>
          <w:color w:val="000000"/>
          <w:lang w:val="en-US"/>
        </w:rPr>
        <w:t xml:space="preserve">a </w:t>
      </w:r>
      <w:r w:rsidRPr="000F7936">
        <w:rPr>
          <w:rFonts w:ascii="Times New Roman" w:eastAsia="Times New Roman" w:hAnsi="Times New Roman" w:cs="Times New Roman"/>
          <w:color w:val="000000"/>
          <w:lang w:val="en-US"/>
        </w:rPr>
        <w:t xml:space="preserve">partial volume </w:t>
      </w:r>
      <w:r w:rsidR="007C6F81">
        <w:rPr>
          <w:rFonts w:ascii="Times New Roman" w:eastAsia="Times New Roman" w:hAnsi="Times New Roman" w:cs="Times New Roman"/>
          <w:color w:val="000000"/>
          <w:lang w:val="en-US"/>
        </w:rPr>
        <w:t>model</w:t>
      </w:r>
      <w:r w:rsidR="007C6F81">
        <w:rPr>
          <w:rFonts w:ascii="Times New Roman" w:eastAsia="Times New Roman" w:hAnsi="Times New Roman" w:cs="Times New Roman"/>
          <w:color w:val="000000"/>
          <w:lang w:val="en-US"/>
        </w:rPr>
        <w:fldChar w:fldCharType="begin" w:fldLock="1"/>
      </w:r>
      <w:r w:rsidR="007C6F81">
        <w:rPr>
          <w:rFonts w:ascii="Times New Roman" w:eastAsia="Times New Roman" w:hAnsi="Times New Roman" w:cs="Times New Roman"/>
          <w:color w:val="000000"/>
          <w:lang w:val="en-US"/>
        </w:rPr>
        <w:instrText>ADDIN CSL_CITATION {"citationItems":[{"id":"ITEM-1","itemData":{"DOI":"10.1016/j.neuroimage.2004.05.007","ISSN":"10538119","abstract":"Due to the finite spatial resolution of imaging devices, a single voxel in a medical image may be composed of mixture of tissue types, an effect known as partial volume effect (PVE). Partial volume estimation, that is, the estimation of the amount of each tissue type within each voxel, has received considerable interest in recent years. Much of this work has been focused on the mixel model, a statistical model of PVE. We propose a novel trimmed minimum covariance determinant (TMCD) method for the estimation of the parameters of the mixel PVE model. In this method, each voxel is first labeled according to the most dominant tissue type. Voxels that are prone to PVE are removed from this labeled set, following which robust location estimators with high breakdown points are used to estimate the mean and the covariance of each tissue class. Comparisons between different methods for parameter estimation based on classified images as well as expectation-maximization-like (EM-like) procedure for simultaneous parameter and partial volume estimation are reported. The robust estimators based on a pruned classification as presented here are shown to perform well even if the initial classification is of poor quality. The results obtained are comparable to those obtained using the EM-like procedure, but require considerably less computation time. Segmentation results of real data based on partial volume estimation are also reported. In addition to considering the parameter estimation problem, we discuss differences between different approximations to the complete mixel model. In summary, the proposed TMCD method allows for the accurate, robust, and efficient estimation of partial volume model parameters, which is crucial to a variety of brain MRI data analysis procedures such as the accurate estimation of tissue volumes and the accurate delineation of the cortical surface. © 2004 Elsevier Inc. All rights reserved.","author":[{"dropping-particle":"","family":"Tohka","given":"Jussi","non-dropping-particle":"","parse-names":false,"suffix":""},{"dropping-particle":"","family":"Zijdenbos","given":"Alex","non-dropping-particle":"","parse-names":false,"suffix":""},{"dropping-particle":"","family":"Evans","given":"Alan","non-dropping-particle":"","parse-names":false,"suffix":""}],"container-title":"NeuroImage","id":"ITEM-1","issue":"1","issued":{"date-parts":[["2004"]]},"title":"Fast and robust parameter estimation for statistical partial volume models in brain MRI","type":"article-journal","volume":"23"},"uris":["http://www.mendeley.com/documents/?uuid=25a836dd-9626-358a-ae5b-6d23a10ea289"]}],"mendeley":{"formattedCitation":"&lt;sup&gt;15&lt;/sup&gt;","plainTextFormattedCitation":"15","previouslyFormattedCitation":"&lt;sup&gt;15&lt;/sup&gt;"},"properties":{"noteIndex":0},"schema":"https://github.com/citation-style-language/schema/raw/master/csl-citation.json"}</w:instrText>
      </w:r>
      <w:r w:rsidR="007C6F81">
        <w:rPr>
          <w:rFonts w:ascii="Times New Roman" w:eastAsia="Times New Roman" w:hAnsi="Times New Roman" w:cs="Times New Roman"/>
          <w:color w:val="000000"/>
          <w:lang w:val="en-US"/>
        </w:rPr>
        <w:fldChar w:fldCharType="separate"/>
      </w:r>
      <w:r w:rsidR="007C6F81" w:rsidRPr="007C6F81">
        <w:rPr>
          <w:rFonts w:ascii="Times New Roman" w:eastAsia="Times New Roman" w:hAnsi="Times New Roman" w:cs="Times New Roman"/>
          <w:noProof/>
          <w:color w:val="000000"/>
          <w:vertAlign w:val="superscript"/>
          <w:lang w:val="en-US"/>
        </w:rPr>
        <w:t>15</w:t>
      </w:r>
      <w:r w:rsidR="007C6F81">
        <w:rPr>
          <w:rFonts w:ascii="Times New Roman" w:eastAsia="Times New Roman" w:hAnsi="Times New Roman" w:cs="Times New Roman"/>
          <w:color w:val="000000"/>
          <w:lang w:val="en-US"/>
        </w:rPr>
        <w:fldChar w:fldCharType="end"/>
      </w:r>
      <w:r w:rsidR="007C6F81">
        <w:rPr>
          <w:rFonts w:ascii="Times New Roman" w:eastAsia="Times New Roman" w:hAnsi="Times New Roman" w:cs="Times New Roman"/>
          <w:color w:val="000000"/>
          <w:lang w:val="en-US"/>
        </w:rPr>
        <w:t>.</w:t>
      </w:r>
      <w:r w:rsidRPr="000F7936">
        <w:rPr>
          <w:rFonts w:ascii="Times New Roman" w:eastAsia="Times New Roman" w:hAnsi="Times New Roman" w:cs="Times New Roman"/>
          <w:color w:val="000000"/>
          <w:lang w:val="en-US"/>
        </w:rPr>
        <w:t xml:space="preserve"> For non-linear transformation, the Geodesic Shooting Algorithm</w:t>
      </w:r>
      <w:r w:rsidR="007C6F81">
        <w:rPr>
          <w:rFonts w:ascii="Times New Roman" w:eastAsia="Times New Roman" w:hAnsi="Times New Roman" w:cs="Times New Roman"/>
          <w:color w:val="000000"/>
          <w:lang w:val="en-US"/>
        </w:rPr>
        <w:fldChar w:fldCharType="begin" w:fldLock="1"/>
      </w:r>
      <w:r w:rsidR="00475529">
        <w:rPr>
          <w:rFonts w:ascii="Times New Roman" w:eastAsia="Times New Roman" w:hAnsi="Times New Roman" w:cs="Times New Roman"/>
          <w:color w:val="000000"/>
          <w:lang w:val="en-US"/>
        </w:rPr>
        <w:instrText>ADDIN CSL_CITATION {"citationItems":[{"id":"ITEM-1","itemData":{"DOI":"10.1016/j.neuroimage.2010.12.049","ISSN":"10538119","abstract":"This paper presents a nonlinear image registration algorithm based on the setting of Large Deformation Diffeomorphic Metric Mapping (LDDMM), but with a more efficient optimisation scheme - both in terms of memory required and the number of iterations required to reach convergence. Rather than perform a variational optimisation on a series of velocity fields, the algorithm is formulated to use a geodesic shooting procedure, so that only an initial velocity is estimated. A Gauss-Newton optimisation strategy is used to achieve faster convergence. The algorithm was evaluated using freely available manually labelled datasets, and found to compare favourably with other inter-subject registration algorithms evaluated using the same data. © 2011 Elsevier Inc.","author":[{"dropping-particle":"","family":"Ashburner","given":"John","non-dropping-particle":"","parse-names":false,"suffix":""},{"dropping-particle":"","family":"Friston","given":"Karl J.","non-dropping-particle":"","parse-names":false,"suffix":""}],"container-title":"NeuroImage","id":"ITEM-1","issue":"3","issued":{"date-parts":[["2011"]]},"title":"Diffeomorphic registration using geodesic shooting and Gauss-Newton optimisation","type":"article-journal","volume":"55"},"uris":["http://www.mendeley.com/documents/?uuid=c4430411-1e01-3f69-9397-25b046892385"]}],"mendeley":{"formattedCitation":"&lt;sup&gt;16&lt;/sup&gt;","plainTextFormattedCitation":"16","previouslyFormattedCitation":"&lt;sup&gt;16&lt;/sup&gt;"},"properties":{"noteIndex":0},"schema":"https://github.com/citation-style-language/schema/raw/master/csl-citation.json"}</w:instrText>
      </w:r>
      <w:r w:rsidR="007C6F81">
        <w:rPr>
          <w:rFonts w:ascii="Times New Roman" w:eastAsia="Times New Roman" w:hAnsi="Times New Roman" w:cs="Times New Roman"/>
          <w:color w:val="000000"/>
          <w:lang w:val="en-US"/>
        </w:rPr>
        <w:fldChar w:fldCharType="separate"/>
      </w:r>
      <w:r w:rsidR="007C6F81" w:rsidRPr="007C6F81">
        <w:rPr>
          <w:rFonts w:ascii="Times New Roman" w:eastAsia="Times New Roman" w:hAnsi="Times New Roman" w:cs="Times New Roman"/>
          <w:noProof/>
          <w:color w:val="000000"/>
          <w:vertAlign w:val="superscript"/>
          <w:lang w:val="en-US"/>
        </w:rPr>
        <w:t>16</w:t>
      </w:r>
      <w:r w:rsidR="007C6F81">
        <w:rPr>
          <w:rFonts w:ascii="Times New Roman" w:eastAsia="Times New Roman" w:hAnsi="Times New Roman" w:cs="Times New Roman"/>
          <w:color w:val="000000"/>
          <w:lang w:val="en-US"/>
        </w:rPr>
        <w:fldChar w:fldCharType="end"/>
      </w:r>
      <w:r w:rsidRPr="000F7936">
        <w:rPr>
          <w:rFonts w:ascii="Times New Roman" w:eastAsia="Times New Roman" w:hAnsi="Times New Roman" w:cs="Times New Roman"/>
          <w:color w:val="000000"/>
          <w:lang w:val="en-US"/>
        </w:rPr>
        <w:t xml:space="preserve"> was used based on SPM12</w:t>
      </w:r>
      <w:r>
        <w:rPr>
          <w:rFonts w:ascii="Times New Roman" w:eastAsia="Times New Roman" w:hAnsi="Times New Roman" w:cs="Times New Roman"/>
          <w:color w:val="000000"/>
          <w:lang w:val="en-US"/>
        </w:rPr>
        <w:t>.</w:t>
      </w:r>
      <w:r w:rsidR="008D10BD">
        <w:rPr>
          <w:rFonts w:ascii="Times New Roman" w:eastAsia="Times New Roman" w:hAnsi="Times New Roman" w:cs="Times New Roman"/>
          <w:color w:val="000000"/>
          <w:lang w:val="en-US"/>
        </w:rPr>
        <w:t xml:space="preserve"> </w:t>
      </w:r>
    </w:p>
    <w:p w14:paraId="0BEE7859" w14:textId="2FD41307" w:rsidR="006A6AC5" w:rsidRPr="000F7936" w:rsidRDefault="006A6AC5" w:rsidP="006A6AC5">
      <w:pPr>
        <w:spacing w:after="0" w:line="480" w:lineRule="auto"/>
        <w:jc w:val="both"/>
        <w:rPr>
          <w:rFonts w:ascii="Times New Roman" w:eastAsia="Times New Roman" w:hAnsi="Times New Roman" w:cs="Times New Roman"/>
          <w:lang w:val="en-US"/>
        </w:rPr>
      </w:pPr>
      <w:r>
        <w:rPr>
          <w:rFonts w:ascii="Times New Roman" w:eastAsia="Times New Roman" w:hAnsi="Times New Roman" w:cs="Times New Roman"/>
          <w:b/>
          <w:bCs/>
          <w:color w:val="000000"/>
          <w:lang w:val="en-US"/>
        </w:rPr>
        <w:t xml:space="preserve">2.3 </w:t>
      </w:r>
      <w:r w:rsidR="00D523D0">
        <w:rPr>
          <w:rFonts w:ascii="Times New Roman" w:eastAsia="Times New Roman" w:hAnsi="Times New Roman" w:cs="Times New Roman"/>
          <w:b/>
          <w:bCs/>
          <w:color w:val="000000"/>
          <w:lang w:val="en-US"/>
        </w:rPr>
        <w:t>Calculation of brain</w:t>
      </w:r>
      <w:r w:rsidRPr="000F7936">
        <w:rPr>
          <w:rFonts w:ascii="Times New Roman" w:eastAsia="Times New Roman" w:hAnsi="Times New Roman" w:cs="Times New Roman"/>
          <w:b/>
          <w:bCs/>
          <w:color w:val="000000"/>
          <w:lang w:val="en-US"/>
        </w:rPr>
        <w:t xml:space="preserve"> age</w:t>
      </w:r>
    </w:p>
    <w:p w14:paraId="568BA388" w14:textId="46D4A5A5" w:rsidR="006A6AC5" w:rsidRDefault="00D523D0" w:rsidP="003E2A9A">
      <w:pPr>
        <w:spacing w:after="0" w:line="480" w:lineRule="auto"/>
        <w:jc w:val="both"/>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To estimate brain age, we implemented a pipeline (</w:t>
      </w:r>
      <w:r w:rsidRPr="00A9695D">
        <w:rPr>
          <w:rFonts w:ascii="Times New Roman" w:eastAsia="Times New Roman" w:hAnsi="Times New Roman" w:cs="Times New Roman"/>
          <w:b/>
          <w:color w:val="000000"/>
          <w:lang w:val="en-US"/>
        </w:rPr>
        <w:fldChar w:fldCharType="begin"/>
      </w:r>
      <w:r w:rsidRPr="00A9695D">
        <w:rPr>
          <w:rFonts w:ascii="Times New Roman" w:eastAsia="Times New Roman" w:hAnsi="Times New Roman" w:cs="Times New Roman"/>
          <w:b/>
          <w:color w:val="000000"/>
          <w:lang w:val="en-US"/>
        </w:rPr>
        <w:instrText xml:space="preserve"> REF _Ref113283692 \h  \* MERGEFORMAT </w:instrText>
      </w:r>
      <w:r w:rsidRPr="00A9695D">
        <w:rPr>
          <w:rFonts w:ascii="Times New Roman" w:eastAsia="Times New Roman" w:hAnsi="Times New Roman" w:cs="Times New Roman"/>
          <w:b/>
          <w:color w:val="000000"/>
          <w:lang w:val="en-US"/>
        </w:rPr>
      </w:r>
      <w:r w:rsidRPr="00A9695D">
        <w:rPr>
          <w:rFonts w:ascii="Times New Roman" w:eastAsia="Times New Roman" w:hAnsi="Times New Roman" w:cs="Times New Roman"/>
          <w:b/>
          <w:color w:val="000000"/>
          <w:lang w:val="en-US"/>
        </w:rPr>
        <w:fldChar w:fldCharType="separate"/>
      </w:r>
      <w:r w:rsidRPr="00A9695D">
        <w:rPr>
          <w:rFonts w:ascii="Times New Roman" w:hAnsi="Times New Roman" w:cs="Times New Roman"/>
          <w:b/>
          <w:color w:val="000000" w:themeColor="text1"/>
          <w:lang w:val="en-US"/>
        </w:rPr>
        <w:t xml:space="preserve">Fig </w:t>
      </w:r>
      <w:r w:rsidRPr="00A9695D">
        <w:rPr>
          <w:rFonts w:ascii="Times New Roman" w:hAnsi="Times New Roman" w:cs="Times New Roman"/>
          <w:b/>
          <w:noProof/>
          <w:color w:val="000000" w:themeColor="text1"/>
          <w:lang w:val="en-US"/>
        </w:rPr>
        <w:t>1</w:t>
      </w:r>
      <w:r w:rsidRPr="00A9695D">
        <w:rPr>
          <w:rFonts w:ascii="Times New Roman" w:eastAsia="Times New Roman" w:hAnsi="Times New Roman" w:cs="Times New Roman"/>
          <w:b/>
          <w:color w:val="000000"/>
          <w:lang w:val="en-US"/>
        </w:rPr>
        <w:fldChar w:fldCharType="end"/>
      </w:r>
      <w:r>
        <w:rPr>
          <w:rFonts w:ascii="Times New Roman" w:eastAsia="Times New Roman" w:hAnsi="Times New Roman" w:cs="Times New Roman"/>
          <w:b/>
          <w:color w:val="000000"/>
          <w:lang w:val="en-US"/>
        </w:rPr>
        <w:t xml:space="preserve">) </w:t>
      </w:r>
      <w:r>
        <w:rPr>
          <w:rFonts w:ascii="Times New Roman" w:eastAsia="Times New Roman" w:hAnsi="Times New Roman" w:cs="Times New Roman"/>
          <w:color w:val="000000"/>
          <w:lang w:val="en-US"/>
        </w:rPr>
        <w:t>in Python 3.8.5 using</w:t>
      </w:r>
      <w:r w:rsidR="00A9695D">
        <w:rPr>
          <w:rFonts w:ascii="Times New Roman" w:eastAsia="Times New Roman" w:hAnsi="Times New Roman" w:cs="Times New Roman"/>
          <w:color w:val="000000"/>
          <w:lang w:val="en-US"/>
        </w:rPr>
        <w:t xml:space="preserve"> </w:t>
      </w:r>
      <w:r w:rsidR="00AE5A50">
        <w:rPr>
          <w:rFonts w:ascii="Times New Roman" w:eastAsia="Times New Roman" w:hAnsi="Times New Roman" w:cs="Times New Roman"/>
          <w:color w:val="000000"/>
          <w:lang w:val="en-US"/>
        </w:rPr>
        <w:t xml:space="preserve">the </w:t>
      </w:r>
      <w:proofErr w:type="spellStart"/>
      <w:r w:rsidR="00A9695D">
        <w:rPr>
          <w:rFonts w:ascii="Times New Roman" w:eastAsia="Times New Roman" w:hAnsi="Times New Roman" w:cs="Times New Roman"/>
          <w:color w:val="000000"/>
          <w:lang w:val="en-US"/>
        </w:rPr>
        <w:t>Julearn</w:t>
      </w:r>
      <w:proofErr w:type="spellEnd"/>
      <w:r w:rsidR="00A9695D">
        <w:rPr>
          <w:rFonts w:ascii="Times New Roman" w:eastAsia="Times New Roman" w:hAnsi="Times New Roman" w:cs="Times New Roman"/>
          <w:color w:val="000000"/>
          <w:lang w:val="en-US"/>
        </w:rPr>
        <w:t xml:space="preserve"> library (</w:t>
      </w:r>
      <w:hyperlink r:id="rId12" w:history="1">
        <w:r w:rsidR="00AE5A50" w:rsidRPr="00852886">
          <w:rPr>
            <w:rStyle w:val="Hyperlink"/>
            <w:rFonts w:ascii="Times New Roman" w:eastAsia="Times New Roman" w:hAnsi="Times New Roman" w:cs="Times New Roman"/>
            <w:lang w:val="en-US"/>
          </w:rPr>
          <w:t>https://juaml.github.io/julearn/main/index.html</w:t>
        </w:r>
      </w:hyperlink>
      <w:r>
        <w:rPr>
          <w:rFonts w:ascii="Times New Roman" w:eastAsia="Times New Roman" w:hAnsi="Times New Roman" w:cs="Times New Roman"/>
          <w:color w:val="000000"/>
          <w:lang w:val="en-US"/>
        </w:rPr>
        <w:t xml:space="preserve">), which in turn is </w:t>
      </w:r>
      <w:r w:rsidR="00AE5A50">
        <w:rPr>
          <w:rFonts w:ascii="Times New Roman" w:eastAsia="Times New Roman" w:hAnsi="Times New Roman" w:cs="Times New Roman"/>
          <w:color w:val="000000"/>
          <w:lang w:val="en-US"/>
        </w:rPr>
        <w:t xml:space="preserve">based </w:t>
      </w:r>
      <w:r w:rsidR="00A9695D">
        <w:rPr>
          <w:rFonts w:ascii="Times New Roman" w:eastAsia="Times New Roman" w:hAnsi="Times New Roman" w:cs="Times New Roman"/>
          <w:color w:val="000000"/>
          <w:lang w:val="en-US"/>
        </w:rPr>
        <w:t xml:space="preserve">on </w:t>
      </w:r>
      <w:r w:rsidR="00AE5A50">
        <w:rPr>
          <w:rFonts w:ascii="Times New Roman" w:eastAsia="Times New Roman" w:hAnsi="Times New Roman" w:cs="Times New Roman"/>
          <w:color w:val="000000"/>
          <w:lang w:val="en-US"/>
        </w:rPr>
        <w:t>scikit-learn</w:t>
      </w:r>
      <w:r w:rsidR="00A9695D" w:rsidRPr="000F7936">
        <w:rPr>
          <w:rFonts w:ascii="Times New Roman" w:eastAsia="Times New Roman" w:hAnsi="Times New Roman" w:cs="Times New Roman"/>
          <w:color w:val="000000"/>
          <w:lang w:val="en-US"/>
        </w:rPr>
        <w:fldChar w:fldCharType="begin" w:fldLock="1"/>
      </w:r>
      <w:r w:rsidR="00475529">
        <w:rPr>
          <w:rFonts w:ascii="Times New Roman" w:eastAsia="Times New Roman" w:hAnsi="Times New Roman" w:cs="Times New Roman"/>
          <w:color w:val="000000"/>
          <w:lang w:val="en-US"/>
        </w:rPr>
        <w:instrText>ADDIN CSL_CITATION {"citationItems":[{"id":"ITEM-1","itemData":{"abstract":"Scikit-learn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author":[{"dropping-particle":"","family":"Pedregosa","given":"Fabian","non-dropping-particle":"","parse-names":false,"suffix":""},{"dropping-particle":"","family":"Michel","given":"Vincent","non-dropping-particle":"","parse-names":false,"suffix":""},{"dropping-particle":"","family":"Grisel OLIVIERGRISEL","given":"Olivier","non-dropping-particle":"","parse-names":false,"suffix":""},{"dropping-particle":"","family":"Blondel","given":"Mathieu","non-dropping-particle":"","parse-names":false,"suffix":""},{"dropping-particle":"","family":"Prettenhofer","given":"Peter","non-dropping-particle":"","parse-names":false,"suffix":""},{"dropping-particle":"","family":"Weiss","given":"Ron","non-dropping-particle":"","parse-names":false,"suffix":""},{"dropping-particle":"","family":"Vanderplas","given":"Jake","non-dropping-particle":"","parse-names":false,"suffix":""},{"dropping-particle":"","family":"Cournapeau","given":"David","non-dropping-particle":"","parse-names":false,"suffix":""},{"dropping-particle":"","family":"Pedregosa","given":"Fabian","non-dropping-particle":"","parse-names":false,"suffix":""},{"dropping-particle":"","family":"Varoquaux","given":"Gaël","non-dropping-particle":"","parse-names":false,"suffix":""},{"dropping-particle":"","family":"Gramfort","given":"Alexandre","non-dropping-particle":"","parse-names":false,"suffix":""},{"dropping-particle":"","family":"Thirion","given":"Bertrand","non-dropping-particle":"","parse-names":false,"suffix":""},{"dropping-particle":"","family":"Grisel","given":"Olivier","non-dropping-particle":"","parse-names":false,"suffix":""},{"dropping-particle":"","family":"Dubourg","given":"Vincent","non-dropping-particle":"","parse-names":false,"suffix":""},{"dropping-particle":"","family":"Passos","given":"Alexandre","non-dropping-particle":"","parse-names":false,"suffix":""},{"dropping-particle":"","family":"Brucher","given":"Matthieu","non-dropping-particle":"","parse-names":false,"suffix":""},{"dropping-particle":"","family":"Perrot andÉdouardand","given":"Matthieu","non-dropping-particle":"","parse-names":false,"suffix":""},{"dropping-particle":"","family":"Duchesnay","given":"AndÉdouard","non-dropping-particle":"","parse-names":false,"suffix":""},{"dropping-particle":"","family":"Duchesnay EDOUARDDUCHESNAY","given":"FRÉdouard","non-dropping-particle":"","parse-names":false,"suffix":""}],"container-title":"Journal of Machine Learning Research","id":"ITEM-1","issued":{"date-parts":[["2011"]]},"number-of-pages":"2825-2830","title":"Scikit-learn: Machine Learning in Python Gaël Varoquaux Bertrand Thirion Vincent Dubourg Alexandre Passos PEDREGOSA, VAROQUAUX, GRAMFORT ET AL. Matthieu Perrot","type":"report","volume":"12"},"uris":["http://www.mendeley.com/documents/?uuid=fe8ef1bc-b88e-308c-b877-85eb0075b6c2"]}],"mendeley":{"formattedCitation":"&lt;sup&gt;17&lt;/sup&gt;","plainTextFormattedCitation":"17","previouslyFormattedCitation":"&lt;sup&gt;17&lt;/sup&gt;"},"properties":{"noteIndex":0},"schema":"https://github.com/citation-style-language/schema/raw/master/csl-citation.json"}</w:instrText>
      </w:r>
      <w:r w:rsidR="00A9695D" w:rsidRPr="000F7936">
        <w:rPr>
          <w:rFonts w:ascii="Times New Roman" w:eastAsia="Times New Roman" w:hAnsi="Times New Roman" w:cs="Times New Roman"/>
          <w:color w:val="000000"/>
          <w:lang w:val="en-US"/>
        </w:rPr>
        <w:fldChar w:fldCharType="separate"/>
      </w:r>
      <w:r w:rsidR="007C6F81" w:rsidRPr="007C6F81">
        <w:rPr>
          <w:rFonts w:ascii="Times New Roman" w:eastAsia="Times New Roman" w:hAnsi="Times New Roman" w:cs="Times New Roman"/>
          <w:noProof/>
          <w:color w:val="000000"/>
          <w:vertAlign w:val="superscript"/>
          <w:lang w:val="en-US"/>
        </w:rPr>
        <w:t>17</w:t>
      </w:r>
      <w:r w:rsidR="00A9695D" w:rsidRPr="000F7936">
        <w:rPr>
          <w:rFonts w:ascii="Times New Roman" w:eastAsia="Times New Roman" w:hAnsi="Times New Roman" w:cs="Times New Roman"/>
          <w:color w:val="000000"/>
          <w:lang w:val="en-US"/>
        </w:rPr>
        <w:fldChar w:fldCharType="end"/>
      </w:r>
      <w:r>
        <w:rPr>
          <w:rFonts w:ascii="Times New Roman" w:eastAsia="Times New Roman" w:hAnsi="Times New Roman" w:cs="Times New Roman"/>
          <w:color w:val="000000"/>
          <w:lang w:val="en-US"/>
        </w:rPr>
        <w:t>.</w:t>
      </w:r>
      <w:r w:rsidR="00A9695D">
        <w:rPr>
          <w:rFonts w:ascii="Times New Roman" w:eastAsia="Times New Roman" w:hAnsi="Times New Roman" w:cs="Times New Roman"/>
          <w:color w:val="000000"/>
          <w:lang w:val="en-US"/>
        </w:rPr>
        <w:t xml:space="preserve"> </w:t>
      </w:r>
      <w:r w:rsidR="003E2A9A" w:rsidRPr="007C6F81">
        <w:rPr>
          <w:rFonts w:ascii="Times New Roman" w:eastAsia="Times New Roman" w:hAnsi="Times New Roman" w:cs="Times New Roman"/>
          <w:color w:val="000000"/>
          <w:lang w:val="en-US"/>
        </w:rPr>
        <w:t>The</w:t>
      </w:r>
      <w:r w:rsidR="007C6F81" w:rsidRPr="007C6F81">
        <w:rPr>
          <w:rFonts w:ascii="Times New Roman" w:eastAsia="Times New Roman" w:hAnsi="Times New Roman" w:cs="Times New Roman"/>
          <w:color w:val="000000"/>
          <w:lang w:val="en-US"/>
        </w:rPr>
        <w:t xml:space="preserve"> same</w:t>
      </w:r>
      <w:r w:rsidR="003E2A9A" w:rsidRPr="007C6F81">
        <w:rPr>
          <w:rFonts w:ascii="Times New Roman" w:eastAsia="Times New Roman" w:hAnsi="Times New Roman" w:cs="Times New Roman"/>
          <w:color w:val="000000"/>
          <w:lang w:val="en-US"/>
        </w:rPr>
        <w:t xml:space="preserve"> </w:t>
      </w:r>
      <w:r w:rsidR="003E2A9A" w:rsidRPr="007C6F81">
        <w:rPr>
          <w:rFonts w:ascii="Times New Roman" w:eastAsia="Times New Roman" w:hAnsi="Times New Roman" w:cs="Times New Roman"/>
          <w:color w:val="000000"/>
          <w:lang w:val="en-US"/>
        </w:rPr>
        <w:lastRenderedPageBreak/>
        <w:t xml:space="preserve">pipelines were run </w:t>
      </w:r>
      <w:r w:rsidR="00AE5A50" w:rsidRPr="007C6F81">
        <w:rPr>
          <w:rFonts w:ascii="Times New Roman" w:eastAsia="Times New Roman" w:hAnsi="Times New Roman" w:cs="Times New Roman"/>
          <w:color w:val="000000"/>
          <w:lang w:val="en-US"/>
        </w:rPr>
        <w:t>independently</w:t>
      </w:r>
      <w:r w:rsidR="003E2A9A" w:rsidRPr="007C6F81">
        <w:rPr>
          <w:rFonts w:ascii="Times New Roman" w:eastAsia="Times New Roman" w:hAnsi="Times New Roman" w:cs="Times New Roman"/>
          <w:color w:val="000000"/>
          <w:lang w:val="en-US"/>
        </w:rPr>
        <w:t xml:space="preserve"> for </w:t>
      </w:r>
      <w:r w:rsidR="007E5369" w:rsidRPr="007C6F81">
        <w:rPr>
          <w:rFonts w:ascii="Times New Roman" w:eastAsia="Times New Roman" w:hAnsi="Times New Roman" w:cs="Times New Roman"/>
          <w:color w:val="000000"/>
          <w:lang w:val="en-US"/>
        </w:rPr>
        <w:t>FDG-PET and MRI</w:t>
      </w:r>
      <w:r w:rsidR="003E2A9A" w:rsidRPr="007C6F81">
        <w:rPr>
          <w:rFonts w:ascii="Times New Roman" w:eastAsia="Times New Roman" w:hAnsi="Times New Roman" w:cs="Times New Roman"/>
          <w:color w:val="000000"/>
          <w:lang w:val="en-US"/>
        </w:rPr>
        <w:t>.</w:t>
      </w:r>
      <w:r w:rsidR="00A9695D">
        <w:rPr>
          <w:rFonts w:ascii="Times New Roman" w:eastAsia="Times New Roman" w:hAnsi="Times New Roman" w:cs="Times New Roman"/>
          <w:color w:val="000000"/>
          <w:lang w:val="en-US"/>
        </w:rPr>
        <w:t xml:space="preserve"> First, </w:t>
      </w:r>
      <w:r w:rsidR="007E5369">
        <w:rPr>
          <w:rFonts w:ascii="Times New Roman" w:eastAsia="Times New Roman" w:hAnsi="Times New Roman" w:cs="Times New Roman"/>
          <w:color w:val="000000"/>
          <w:lang w:val="en-US"/>
        </w:rPr>
        <w:t>regional averages of the signal of interest was extracted for the respective modality (FDG-PET: SUVR, MRI: gray matter volume)</w:t>
      </w:r>
      <w:r w:rsidR="00A9695D" w:rsidRPr="000F7936">
        <w:rPr>
          <w:rFonts w:ascii="Times New Roman" w:eastAsia="Times New Roman" w:hAnsi="Times New Roman" w:cs="Times New Roman"/>
          <w:color w:val="000000"/>
          <w:lang w:val="en-US"/>
        </w:rPr>
        <w:t xml:space="preserve"> using a composite atlas containing 200 cortical</w:t>
      </w:r>
      <w:r w:rsidR="00A9695D" w:rsidRPr="000F7936">
        <w:rPr>
          <w:rFonts w:ascii="Times New Roman" w:eastAsia="Times New Roman" w:hAnsi="Times New Roman" w:cs="Times New Roman"/>
          <w:color w:val="000000"/>
          <w:lang w:val="en-US"/>
        </w:rPr>
        <w:fldChar w:fldCharType="begin" w:fldLock="1"/>
      </w:r>
      <w:r w:rsidR="00475529">
        <w:rPr>
          <w:rFonts w:ascii="Times New Roman" w:eastAsia="Times New Roman" w:hAnsi="Times New Roman" w:cs="Times New Roman"/>
          <w:color w:val="000000"/>
          <w:lang w:val="en-US"/>
        </w:rPr>
        <w:instrText>ADDIN CSL_CITATION {"citationItems":[{"id":"ITEM-1","itemData":{"DOI":"10.1093/cercor/bhx179","ISSN":"1047-3211","abstract":"A central goal in systems neuroscience is the parcellation of the cerebral cortex into discrete neurobiological \"atoms\". Resting-state functional magnetic resonance imaging (rs-fMRI) offers the possibility of in vivo human cortical parcellation. Almost all previous parcellations relied on 1 of 2 approaches. The local gradient approach detects abrupt transitions in functional connectivity patterns. These transitions potentially reflect cortical areal boundaries defined by histology or visuotopic fMRI. By contrast, the global similarity approach clusters similar functional connectivity patterns regardless of spatial proximity, resulting in parcels with homogeneous (similar) rs-fMRI signals. Here, we propose a gradient-weighted Markov Random Field (gwMRF) model integrating local gradient and global similarity approaches. Using task-fMRI and rs-fMRI across diverse acquisition protocols, we found gwMRF parcellations to be more homogeneous than 4 previously published parcellations. Furthermore, gwMRF parcellations agreed with the boundaries of certain cortical areas defined using histology and visuotopic fMRI. Some parcels captured subareal (somatotopic and visuotopic) features that likely reflect distinct computational units within known cortical areas. These results suggest that gwMRF parcellations reveal neurobiologically meaningful features of brain organization and are potentially useful for future applications requiring dimensionality reduction of voxel-wise fMRI data. Multiresolution parcellations generated from 1489 participants are publicly available (https://github.com/ThomasYeoLab/CBIG/ tree/master/stable_projects/brain_parcellation/Schaefer2018_LocalGlobal).","author":[{"dropping-particle":"","family":"Schaefer","given":"Alexander","non-dropping-particle":"","parse-names":false,"suffix":""},{"dropping-particle":"","family":"Kong","given":"Ru","non-dropping-particle":"","parse-names":false,"suffix":""},{"dropping-particle":"","family":"Gordon","given":"Evan M","non-dropping-particle":"","parse-names":false,"suffix":""},{"dropping-particle":"","family":"Laumann","given":"Timothy O","non-dropping-particle":"","parse-names":false,"suffix":""},{"dropping-particle":"","family":"Zuo","given":"Xi-Nian","non-dropping-particle":"","parse-names":false,"suffix":""},{"dropping-particle":"","family":"Holmes","given":"Avram J","non-dropping-particle":"","parse-names":false,"suffix":""},{"dropping-particle":"","family":"Eickhoff","given":"Simon B","non-dropping-particle":"","parse-names":false,"suffix":""},{"dropping-particle":"","family":"Yeo","given":"B T Thomas","non-dropping-particle":"","parse-names":false,"suffix":""}],"container-title":"Cerebral Cortex","id":"ITEM-1","issue":"9","issued":{"date-parts":[["2018"]]},"title":"Local-Global Parcellation of the Human Cerebral Cortex from Intrinsic Functional Connectivity MRI","type":"article-journal","volume":"28"},"uris":["http://www.mendeley.com/documents/?uuid=0184e0f4-2100-3e08-aca9-78ae166339f7"]}],"mendeley":{"formattedCitation":"&lt;sup&gt;18&lt;/sup&gt;","plainTextFormattedCitation":"18","previouslyFormattedCitation":"&lt;sup&gt;18&lt;/sup&gt;"},"properties":{"noteIndex":0},"schema":"https://github.com/citation-style-language/schema/raw/master/csl-citation.json"}</w:instrText>
      </w:r>
      <w:r w:rsidR="00A9695D" w:rsidRPr="000F7936">
        <w:rPr>
          <w:rFonts w:ascii="Times New Roman" w:eastAsia="Times New Roman" w:hAnsi="Times New Roman" w:cs="Times New Roman"/>
          <w:color w:val="000000"/>
          <w:lang w:val="en-US"/>
        </w:rPr>
        <w:fldChar w:fldCharType="separate"/>
      </w:r>
      <w:r w:rsidR="007C6F81" w:rsidRPr="007C6F81">
        <w:rPr>
          <w:rFonts w:ascii="Times New Roman" w:eastAsia="Times New Roman" w:hAnsi="Times New Roman" w:cs="Times New Roman"/>
          <w:noProof/>
          <w:color w:val="000000"/>
          <w:vertAlign w:val="superscript"/>
          <w:lang w:val="en-US"/>
        </w:rPr>
        <w:t>18</w:t>
      </w:r>
      <w:r w:rsidR="00A9695D" w:rsidRPr="000F7936">
        <w:rPr>
          <w:rFonts w:ascii="Times New Roman" w:eastAsia="Times New Roman" w:hAnsi="Times New Roman" w:cs="Times New Roman"/>
          <w:color w:val="000000"/>
          <w:lang w:val="en-US"/>
        </w:rPr>
        <w:fldChar w:fldCharType="end"/>
      </w:r>
      <w:r w:rsidR="00A9695D" w:rsidRPr="000F7936">
        <w:rPr>
          <w:rFonts w:ascii="Times New Roman" w:eastAsia="Times New Roman" w:hAnsi="Times New Roman" w:cs="Times New Roman"/>
          <w:color w:val="000000"/>
          <w:lang w:val="en-US"/>
        </w:rPr>
        <w:t xml:space="preserve"> and 16 sub-cortical regions</w:t>
      </w:r>
      <w:r w:rsidR="00A9695D" w:rsidRPr="000F7936">
        <w:rPr>
          <w:rFonts w:ascii="Times New Roman" w:eastAsia="Times New Roman" w:hAnsi="Times New Roman" w:cs="Times New Roman"/>
          <w:color w:val="000000"/>
          <w:lang w:val="en-US"/>
        </w:rPr>
        <w:fldChar w:fldCharType="begin" w:fldLock="1"/>
      </w:r>
      <w:r w:rsidR="00475529">
        <w:rPr>
          <w:rFonts w:ascii="Times New Roman" w:eastAsia="Times New Roman" w:hAnsi="Times New Roman" w:cs="Times New Roman"/>
          <w:color w:val="000000"/>
          <w:lang w:val="en-US"/>
        </w:rPr>
        <w:instrText>ADDIN CSL_CITATION {"citationItems":[{"id":"ITEM-1","itemData":{"DOI":"10.1101/2020.01.13.903542","ISSN":"2692-8205","abstract":"Understanding the topographic organization of the human brain remains a major goal in neuroscience. Brain atlases are fundamental to this goal, yet many contemporary human atlases cover only the cerebral cortex, leaving the subcortex a terra incognita . We revealed the complex topographic organization of the human subcortex by disambiguating smooth connectivity gradients from discrete areal boundaries in resting-state fMRI data acquired from more than 1000 healthy adults. This unveiled four scales of subcortical organization, recapitulating well-known anatomical nuclei at the coarsest scale and delineating 27 new bilateral regions at the finest. Ultra-high field strength fMRI corroborated and extended this organizational structure, enabling delineation of finer subdivisions of hippocampus and amygdala, while task-evoked fMRI revealed a subtle reorganization of subcortical topography in response to changing cognitive demands. A new subcortical atlas was delineated, personalized to account for individual connectivity differences and utilized to uncover reproducible relationships between subcortical connectivity and individual variation in human behaviors. Linking cortical networks to subcortical regions recapitulated a task-positive to task-negative organizational axis. The new atlas enables holistic connectome mapping and characterization of cortico-subcortical connectivity.\n\n### Competing Interest Statement\n\nThe authors have declared no competing interest.","author":[{"dropping-particle":"","family":"Tian","given":"Ye","non-dropping-particle":"","parse-names":false,"suffix":""},{"dropping-particle":"","family":"Margulies","given":"Daniel S.","non-dropping-particle":"","parse-names":false,"suffix":""},{"dropping-particle":"","family":"Breakspear","given":"Michael","non-dropping-particle":"","parse-names":false,"suffix":""},{"dropping-particle":"","family":"Zalesky","given":"Andrew","non-dropping-particle":"","parse-names":false,"suffix":""}],"container-title":"bioRxiv","id":"ITEM-1","issued":{"date-parts":[["2020"]]},"title":"Hierarchical organization of the human subcortex unveiled with functional connectivity gradients","type":"article-journal"},"uris":["http://www.mendeley.com/documents/?uuid=5068a881-5a17-3ad2-96b0-de450682c789"]}],"mendeley":{"formattedCitation":"&lt;sup&gt;19&lt;/sup&gt;","plainTextFormattedCitation":"19","previouslyFormattedCitation":"&lt;sup&gt;19&lt;/sup&gt;"},"properties":{"noteIndex":0},"schema":"https://github.com/citation-style-language/schema/raw/master/csl-citation.json"}</w:instrText>
      </w:r>
      <w:r w:rsidR="00A9695D" w:rsidRPr="000F7936">
        <w:rPr>
          <w:rFonts w:ascii="Times New Roman" w:eastAsia="Times New Roman" w:hAnsi="Times New Roman" w:cs="Times New Roman"/>
          <w:color w:val="000000"/>
          <w:lang w:val="en-US"/>
        </w:rPr>
        <w:fldChar w:fldCharType="separate"/>
      </w:r>
      <w:r w:rsidR="007C6F81" w:rsidRPr="007C6F81">
        <w:rPr>
          <w:rFonts w:ascii="Times New Roman" w:eastAsia="Times New Roman" w:hAnsi="Times New Roman" w:cs="Times New Roman"/>
          <w:noProof/>
          <w:color w:val="000000"/>
          <w:vertAlign w:val="superscript"/>
          <w:lang w:val="en-US"/>
        </w:rPr>
        <w:t>19</w:t>
      </w:r>
      <w:r w:rsidR="00A9695D" w:rsidRPr="000F7936">
        <w:rPr>
          <w:rFonts w:ascii="Times New Roman" w:eastAsia="Times New Roman" w:hAnsi="Times New Roman" w:cs="Times New Roman"/>
          <w:color w:val="000000"/>
          <w:lang w:val="en-US"/>
        </w:rPr>
        <w:fldChar w:fldCharType="end"/>
      </w:r>
      <w:r w:rsidR="00A9695D" w:rsidRPr="000F7936">
        <w:rPr>
          <w:rFonts w:ascii="Times New Roman" w:eastAsia="Times New Roman" w:hAnsi="Times New Roman" w:cs="Times New Roman"/>
          <w:color w:val="000000"/>
          <w:lang w:val="en-US"/>
        </w:rPr>
        <w:t xml:space="preserve">. </w:t>
      </w:r>
      <w:r w:rsidR="00A9695D">
        <w:rPr>
          <w:rFonts w:ascii="Times New Roman" w:eastAsia="Times New Roman" w:hAnsi="Times New Roman" w:cs="Times New Roman"/>
          <w:color w:val="000000"/>
          <w:lang w:val="en-US"/>
        </w:rPr>
        <w:t>Next, w</w:t>
      </w:r>
      <w:r w:rsidR="006A6AC5" w:rsidRPr="000F7936">
        <w:rPr>
          <w:rFonts w:ascii="Times New Roman" w:eastAsia="Times New Roman" w:hAnsi="Times New Roman" w:cs="Times New Roman"/>
          <w:color w:val="000000"/>
          <w:lang w:val="en-US"/>
        </w:rPr>
        <w:t>e applied a n</w:t>
      </w:r>
      <w:r w:rsidR="00913778">
        <w:rPr>
          <w:rFonts w:ascii="Times New Roman" w:eastAsia="Times New Roman" w:hAnsi="Times New Roman" w:cs="Times New Roman"/>
          <w:color w:val="000000"/>
          <w:lang w:val="en-US"/>
        </w:rPr>
        <w:t xml:space="preserve">ested cross-validation approach: </w:t>
      </w:r>
      <w:r w:rsidR="003E2A9A">
        <w:rPr>
          <w:rFonts w:ascii="Times New Roman" w:eastAsia="Times New Roman" w:hAnsi="Times New Roman" w:cs="Times New Roman"/>
          <w:color w:val="000000"/>
          <w:lang w:val="en-US"/>
        </w:rPr>
        <w:t xml:space="preserve">We repeatedly (five times) split the CN sample into </w:t>
      </w:r>
      <w:r w:rsidR="00913778">
        <w:rPr>
          <w:rFonts w:ascii="Times New Roman" w:eastAsia="Times New Roman" w:hAnsi="Times New Roman" w:cs="Times New Roman"/>
          <w:color w:val="000000"/>
          <w:lang w:val="en-US"/>
        </w:rPr>
        <w:t xml:space="preserve">different train and </w:t>
      </w:r>
      <w:r w:rsidR="006A6AC5" w:rsidRPr="000F7936">
        <w:rPr>
          <w:rFonts w:ascii="Times New Roman" w:eastAsia="Times New Roman" w:hAnsi="Times New Roman" w:cs="Times New Roman"/>
          <w:color w:val="000000"/>
          <w:lang w:val="en-US"/>
        </w:rPr>
        <w:t>test set</w:t>
      </w:r>
      <w:r w:rsidR="00913778">
        <w:rPr>
          <w:rFonts w:ascii="Times New Roman" w:eastAsia="Times New Roman" w:hAnsi="Times New Roman" w:cs="Times New Roman"/>
          <w:color w:val="000000"/>
          <w:lang w:val="en-US"/>
        </w:rPr>
        <w:t xml:space="preserve">s, such that each individual </w:t>
      </w:r>
      <w:r w:rsidR="00913778" w:rsidRPr="007C6F81">
        <w:rPr>
          <w:rFonts w:ascii="Times New Roman" w:eastAsia="Times New Roman" w:hAnsi="Times New Roman" w:cs="Times New Roman"/>
          <w:color w:val="000000"/>
          <w:lang w:val="en-US"/>
        </w:rPr>
        <w:t xml:space="preserve">occurred in a test set exactly once. </w:t>
      </w:r>
      <w:r w:rsidR="006A6AC5" w:rsidRPr="007C6F81">
        <w:rPr>
          <w:rFonts w:ascii="Times New Roman" w:eastAsia="Times New Roman" w:hAnsi="Times New Roman" w:cs="Times New Roman"/>
          <w:color w:val="000000"/>
          <w:lang w:val="en-US"/>
        </w:rPr>
        <w:t>Through stratification, the original proportions of young-old (65 - 74 years</w:t>
      </w:r>
      <w:r w:rsidR="00D67C43" w:rsidRPr="007C6F81">
        <w:rPr>
          <w:rFonts w:ascii="Times New Roman" w:eastAsia="Times New Roman" w:hAnsi="Times New Roman" w:cs="Times New Roman"/>
          <w:color w:val="000000"/>
          <w:lang w:val="en-US"/>
        </w:rPr>
        <w:t>, ~</w:t>
      </w:r>
      <w:r w:rsidR="007E5369" w:rsidRPr="007C6F81">
        <w:rPr>
          <w:rFonts w:ascii="Times New Roman" w:eastAsia="Times New Roman" w:hAnsi="Times New Roman" w:cs="Times New Roman"/>
          <w:color w:val="000000"/>
          <w:lang w:val="en-US"/>
        </w:rPr>
        <w:t>5</w:t>
      </w:r>
      <w:r w:rsidR="007C6F81" w:rsidRPr="007C6F81">
        <w:rPr>
          <w:rFonts w:ascii="Times New Roman" w:eastAsia="Times New Roman" w:hAnsi="Times New Roman" w:cs="Times New Roman"/>
          <w:color w:val="000000"/>
          <w:lang w:val="en-US"/>
        </w:rPr>
        <w:t>2</w:t>
      </w:r>
      <w:r w:rsidR="00D67C43" w:rsidRPr="007C6F81">
        <w:rPr>
          <w:rFonts w:ascii="Times New Roman" w:eastAsia="Times New Roman" w:hAnsi="Times New Roman" w:cs="Times New Roman"/>
          <w:color w:val="000000"/>
          <w:lang w:val="en-US"/>
        </w:rPr>
        <w:t>% of our sample</w:t>
      </w:r>
      <w:r w:rsidR="006A6AC5" w:rsidRPr="007C6F81">
        <w:rPr>
          <w:rFonts w:ascii="Times New Roman" w:eastAsia="Times New Roman" w:hAnsi="Times New Roman" w:cs="Times New Roman"/>
          <w:color w:val="000000"/>
          <w:lang w:val="en-US"/>
        </w:rPr>
        <w:t>), middle-old (75 - 84 years</w:t>
      </w:r>
      <w:r w:rsidR="00D67C43" w:rsidRPr="007C6F81">
        <w:rPr>
          <w:rFonts w:ascii="Times New Roman" w:eastAsia="Times New Roman" w:hAnsi="Times New Roman" w:cs="Times New Roman"/>
          <w:color w:val="000000"/>
          <w:lang w:val="en-US"/>
        </w:rPr>
        <w:t>, ~</w:t>
      </w:r>
      <w:r w:rsidR="007C6F81" w:rsidRPr="007C6F81">
        <w:rPr>
          <w:rFonts w:ascii="Times New Roman" w:eastAsia="Times New Roman" w:hAnsi="Times New Roman" w:cs="Times New Roman"/>
          <w:color w:val="000000"/>
          <w:lang w:val="en-US"/>
        </w:rPr>
        <w:t>40</w:t>
      </w:r>
      <w:r w:rsidR="00D67C43" w:rsidRPr="007C6F81">
        <w:rPr>
          <w:rFonts w:ascii="Times New Roman" w:eastAsia="Times New Roman" w:hAnsi="Times New Roman" w:cs="Times New Roman"/>
          <w:color w:val="000000"/>
          <w:lang w:val="en-US"/>
        </w:rPr>
        <w:t>% of our sample</w:t>
      </w:r>
      <w:r w:rsidR="006A6AC5" w:rsidRPr="007C6F81">
        <w:rPr>
          <w:rFonts w:ascii="Times New Roman" w:eastAsia="Times New Roman" w:hAnsi="Times New Roman" w:cs="Times New Roman"/>
          <w:color w:val="000000"/>
          <w:lang w:val="en-US"/>
        </w:rPr>
        <w:t xml:space="preserve">) and oldest-old </w:t>
      </w:r>
      <w:r w:rsidR="007E5369" w:rsidRPr="007C6F81">
        <w:rPr>
          <w:rFonts w:ascii="Times New Roman" w:eastAsia="Times New Roman" w:hAnsi="Times New Roman" w:cs="Times New Roman"/>
          <w:color w:val="000000"/>
          <w:lang w:val="en-US"/>
        </w:rPr>
        <w:t>individuals</w:t>
      </w:r>
      <w:r w:rsidR="006A6AC5" w:rsidRPr="007C6F81">
        <w:rPr>
          <w:rFonts w:ascii="Times New Roman" w:eastAsia="Times New Roman" w:hAnsi="Times New Roman" w:cs="Times New Roman"/>
          <w:color w:val="000000"/>
          <w:lang w:val="en-US"/>
        </w:rPr>
        <w:t xml:space="preserve"> (85 years+</w:t>
      </w:r>
      <w:r w:rsidR="00D67C43" w:rsidRPr="007C6F81">
        <w:rPr>
          <w:rFonts w:ascii="Times New Roman" w:eastAsia="Times New Roman" w:hAnsi="Times New Roman" w:cs="Times New Roman"/>
          <w:color w:val="000000"/>
          <w:lang w:val="en-US"/>
        </w:rPr>
        <w:t>, ~</w:t>
      </w:r>
      <w:r w:rsidR="007E5369" w:rsidRPr="007C6F81">
        <w:rPr>
          <w:rFonts w:ascii="Times New Roman" w:eastAsia="Times New Roman" w:hAnsi="Times New Roman" w:cs="Times New Roman"/>
          <w:color w:val="000000"/>
          <w:lang w:val="en-US"/>
        </w:rPr>
        <w:t>8</w:t>
      </w:r>
      <w:r w:rsidR="00D67C43" w:rsidRPr="007C6F81">
        <w:rPr>
          <w:rFonts w:ascii="Times New Roman" w:eastAsia="Times New Roman" w:hAnsi="Times New Roman" w:cs="Times New Roman"/>
          <w:color w:val="000000"/>
          <w:lang w:val="en-US"/>
        </w:rPr>
        <w:t>% of our sample</w:t>
      </w:r>
      <w:r w:rsidR="006A6AC5" w:rsidRPr="007C6F81">
        <w:rPr>
          <w:rFonts w:ascii="Times New Roman" w:eastAsia="Times New Roman" w:hAnsi="Times New Roman" w:cs="Times New Roman"/>
          <w:color w:val="000000"/>
          <w:lang w:val="en-US"/>
        </w:rPr>
        <w:t>)</w:t>
      </w:r>
      <w:r w:rsidR="006A6AC5" w:rsidRPr="007C6F81">
        <w:rPr>
          <w:rFonts w:ascii="Times New Roman" w:eastAsia="Times New Roman" w:hAnsi="Times New Roman" w:cs="Times New Roman"/>
          <w:color w:val="000000"/>
          <w:lang w:val="en-US"/>
        </w:rPr>
        <w:fldChar w:fldCharType="begin" w:fldLock="1"/>
      </w:r>
      <w:r w:rsidR="00475529">
        <w:rPr>
          <w:rFonts w:ascii="Times New Roman" w:eastAsia="Times New Roman" w:hAnsi="Times New Roman" w:cs="Times New Roman"/>
          <w:color w:val="000000"/>
          <w:lang w:val="en-US"/>
        </w:rPr>
        <w:instrText>ADDIN CSL_CITATION {"citationItems":[{"id":"ITEM-1","itemData":{"DOI":"10.2307/3349879","ISSN":"01601997","abstract":"The mounting numbers of the very old--their percentage of the population will double in the next 15 years--is so new a phenomenon that there is little in historical experience to help in interpreting it. Not only are the older living longer, but they are also growing older in markedly different ways from their predecessors. The work at hand, still partial and tentative, indicates that the oldest old can no longer remain invisible in the economy, the polity, the health care system, or the statistical records.","author":[{"dropping-particle":"","family":"Suzman","given":"R.","non-dropping-particle":"","parse-names":false,"suffix":""},{"dropping-particle":"","family":"Riley","given":"M. W.","non-dropping-particle":"","parse-names":false,"suffix":""}],"container-title":"The Milbank Memorial Fund quarterly. Health and society","id":"ITEM-1","issue":"2","issued":{"date-parts":[["1985"]]},"title":"Introducing the \"oldest old\".","type":"article-journal","volume":"63"},"uris":["http://www.mendeley.com/documents/?uuid=165ca15c-62f9-3200-b1cf-61979edd9734"]}],"mendeley":{"formattedCitation":"&lt;sup&gt;20&lt;/sup&gt;","plainTextFormattedCitation":"20","previouslyFormattedCitation":"&lt;sup&gt;20&lt;/sup&gt;"},"properties":{"noteIndex":0},"schema":"https://github.com/citation-style-language/schema/raw/master/csl-citation.json"}</w:instrText>
      </w:r>
      <w:r w:rsidR="006A6AC5" w:rsidRPr="007C6F81">
        <w:rPr>
          <w:rFonts w:ascii="Times New Roman" w:eastAsia="Times New Roman" w:hAnsi="Times New Roman" w:cs="Times New Roman"/>
          <w:color w:val="000000"/>
          <w:lang w:val="en-US"/>
        </w:rPr>
        <w:fldChar w:fldCharType="separate"/>
      </w:r>
      <w:r w:rsidR="007C6F81" w:rsidRPr="007C6F81">
        <w:rPr>
          <w:rFonts w:ascii="Times New Roman" w:eastAsia="Times New Roman" w:hAnsi="Times New Roman" w:cs="Times New Roman"/>
          <w:noProof/>
          <w:color w:val="000000"/>
          <w:vertAlign w:val="superscript"/>
          <w:lang w:val="en-US"/>
        </w:rPr>
        <w:t>20</w:t>
      </w:r>
      <w:r w:rsidR="006A6AC5" w:rsidRPr="007C6F81">
        <w:rPr>
          <w:rFonts w:ascii="Times New Roman" w:eastAsia="Times New Roman" w:hAnsi="Times New Roman" w:cs="Times New Roman"/>
          <w:color w:val="000000"/>
          <w:lang w:val="en-US"/>
        </w:rPr>
        <w:fldChar w:fldCharType="end"/>
      </w:r>
      <w:r w:rsidR="006A6AC5" w:rsidRPr="007C6F81">
        <w:rPr>
          <w:rFonts w:ascii="Times New Roman" w:eastAsia="Times New Roman" w:hAnsi="Times New Roman" w:cs="Times New Roman"/>
          <w:color w:val="000000"/>
          <w:lang w:val="en-US"/>
        </w:rPr>
        <w:t xml:space="preserve"> in</w:t>
      </w:r>
      <w:r w:rsidR="006A6AC5" w:rsidRPr="000F7936">
        <w:rPr>
          <w:rFonts w:ascii="Times New Roman" w:eastAsia="Times New Roman" w:hAnsi="Times New Roman" w:cs="Times New Roman"/>
          <w:color w:val="000000"/>
          <w:lang w:val="en-US"/>
        </w:rPr>
        <w:t xml:space="preserve"> the </w:t>
      </w:r>
      <w:r w:rsidR="00913778">
        <w:rPr>
          <w:rFonts w:ascii="Times New Roman" w:eastAsia="Times New Roman" w:hAnsi="Times New Roman" w:cs="Times New Roman"/>
          <w:color w:val="000000"/>
          <w:lang w:val="en-US"/>
        </w:rPr>
        <w:t>CN</w:t>
      </w:r>
      <w:r w:rsidR="007C6F81">
        <w:rPr>
          <w:rFonts w:ascii="Times New Roman" w:eastAsia="Times New Roman" w:hAnsi="Times New Roman" w:cs="Times New Roman"/>
          <w:color w:val="000000"/>
          <w:lang w:val="en-US"/>
        </w:rPr>
        <w:t>+SCI</w:t>
      </w:r>
      <w:r w:rsidR="007C6F81">
        <w:rPr>
          <w:rFonts w:ascii="Times New Roman" w:eastAsia="Times New Roman" w:hAnsi="Times New Roman" w:cs="Times New Roman"/>
          <w:color w:val="000000"/>
          <w:vertAlign w:val="subscript"/>
          <w:lang w:val="en-US"/>
        </w:rPr>
        <w:t>ADNI</w:t>
      </w:r>
      <w:r w:rsidR="00913778">
        <w:rPr>
          <w:rFonts w:ascii="Times New Roman" w:eastAsia="Times New Roman" w:hAnsi="Times New Roman" w:cs="Times New Roman"/>
          <w:color w:val="000000"/>
          <w:lang w:val="en-US"/>
        </w:rPr>
        <w:t xml:space="preserve"> sample</w:t>
      </w:r>
      <w:r w:rsidR="006A6AC5" w:rsidRPr="000F7936">
        <w:rPr>
          <w:rFonts w:ascii="Times New Roman" w:eastAsia="Times New Roman" w:hAnsi="Times New Roman" w:cs="Times New Roman"/>
          <w:color w:val="000000"/>
          <w:lang w:val="en-US"/>
        </w:rPr>
        <w:t xml:space="preserve"> were maintained in </w:t>
      </w:r>
      <w:r w:rsidR="00913778">
        <w:rPr>
          <w:rFonts w:ascii="Times New Roman" w:eastAsia="Times New Roman" w:hAnsi="Times New Roman" w:cs="Times New Roman"/>
          <w:color w:val="000000"/>
          <w:lang w:val="en-US"/>
        </w:rPr>
        <w:t>each</w:t>
      </w:r>
      <w:r w:rsidR="006A6AC5" w:rsidRPr="000F7936">
        <w:rPr>
          <w:rFonts w:ascii="Times New Roman" w:eastAsia="Times New Roman" w:hAnsi="Times New Roman" w:cs="Times New Roman"/>
          <w:color w:val="000000"/>
          <w:lang w:val="en-US"/>
        </w:rPr>
        <w:t xml:space="preserve"> train and test set. Each </w:t>
      </w:r>
      <w:r w:rsidR="00A9695D">
        <w:rPr>
          <w:rFonts w:ascii="Times New Roman" w:eastAsia="Times New Roman" w:hAnsi="Times New Roman" w:cs="Times New Roman"/>
          <w:color w:val="000000"/>
          <w:lang w:val="en-US"/>
        </w:rPr>
        <w:t xml:space="preserve">outer cross-validation loop consisted of </w:t>
      </w:r>
      <w:r w:rsidR="006A6AC5" w:rsidRPr="000F7936">
        <w:rPr>
          <w:rFonts w:ascii="Times New Roman" w:eastAsia="Times New Roman" w:hAnsi="Times New Roman" w:cs="Times New Roman"/>
          <w:color w:val="000000"/>
          <w:lang w:val="en-US"/>
        </w:rPr>
        <w:t xml:space="preserve">outlier exclusion, </w:t>
      </w:r>
      <w:r w:rsidR="003E2A9A">
        <w:rPr>
          <w:rFonts w:ascii="Times New Roman" w:eastAsia="Times New Roman" w:hAnsi="Times New Roman" w:cs="Times New Roman"/>
          <w:color w:val="000000"/>
          <w:lang w:val="en-US"/>
        </w:rPr>
        <w:t>an inner cross-validation</w:t>
      </w:r>
      <w:r w:rsidR="00A9695D">
        <w:rPr>
          <w:rFonts w:ascii="Times New Roman" w:eastAsia="Times New Roman" w:hAnsi="Times New Roman" w:cs="Times New Roman"/>
          <w:color w:val="000000"/>
          <w:lang w:val="en-US"/>
        </w:rPr>
        <w:t xml:space="preserve"> yielding of </w:t>
      </w:r>
      <w:r w:rsidR="004744CF">
        <w:rPr>
          <w:rFonts w:ascii="Times New Roman" w:eastAsia="Times New Roman" w:hAnsi="Times New Roman" w:cs="Times New Roman"/>
          <w:color w:val="000000"/>
          <w:lang w:val="en-US"/>
        </w:rPr>
        <w:t>a final</w:t>
      </w:r>
      <w:r w:rsidR="00A9695D">
        <w:rPr>
          <w:rFonts w:ascii="Times New Roman" w:eastAsia="Times New Roman" w:hAnsi="Times New Roman" w:cs="Times New Roman"/>
          <w:color w:val="000000"/>
          <w:lang w:val="en-US"/>
        </w:rPr>
        <w:t xml:space="preserve"> model, </w:t>
      </w:r>
      <w:r w:rsidR="004744CF">
        <w:rPr>
          <w:rFonts w:ascii="Times New Roman" w:eastAsia="Times New Roman" w:hAnsi="Times New Roman" w:cs="Times New Roman"/>
          <w:color w:val="000000"/>
          <w:lang w:val="en-US"/>
        </w:rPr>
        <w:t xml:space="preserve">estimation of parameters for </w:t>
      </w:r>
      <w:r w:rsidR="009269A6">
        <w:rPr>
          <w:rFonts w:ascii="Times New Roman" w:eastAsia="Times New Roman" w:hAnsi="Times New Roman" w:cs="Times New Roman"/>
          <w:color w:val="000000"/>
          <w:lang w:val="en-US"/>
        </w:rPr>
        <w:t>bias correction,</w:t>
      </w:r>
      <w:r w:rsidR="00A9695D">
        <w:rPr>
          <w:rFonts w:ascii="Times New Roman" w:eastAsia="Times New Roman" w:hAnsi="Times New Roman" w:cs="Times New Roman"/>
          <w:color w:val="000000"/>
          <w:lang w:val="en-US"/>
        </w:rPr>
        <w:t xml:space="preserve"> </w:t>
      </w:r>
      <w:r w:rsidR="00913778">
        <w:rPr>
          <w:rFonts w:ascii="Times New Roman" w:eastAsia="Times New Roman" w:hAnsi="Times New Roman" w:cs="Times New Roman"/>
          <w:color w:val="000000"/>
          <w:lang w:val="en-US"/>
        </w:rPr>
        <w:t>estimation</w:t>
      </w:r>
      <w:r w:rsidR="009269A6">
        <w:rPr>
          <w:rFonts w:ascii="Times New Roman" w:eastAsia="Times New Roman" w:hAnsi="Times New Roman" w:cs="Times New Roman"/>
          <w:color w:val="000000"/>
          <w:lang w:val="en-US"/>
        </w:rPr>
        <w:t xml:space="preserve"> of br</w:t>
      </w:r>
      <w:r w:rsidR="003E2A9A">
        <w:rPr>
          <w:rFonts w:ascii="Times New Roman" w:eastAsia="Times New Roman" w:hAnsi="Times New Roman" w:cs="Times New Roman"/>
          <w:color w:val="000000"/>
          <w:lang w:val="en-US"/>
        </w:rPr>
        <w:t>ain age in the test sets, and</w:t>
      </w:r>
      <w:r w:rsidR="009269A6">
        <w:rPr>
          <w:rFonts w:ascii="Times New Roman" w:eastAsia="Times New Roman" w:hAnsi="Times New Roman" w:cs="Times New Roman"/>
          <w:color w:val="000000"/>
          <w:lang w:val="en-US"/>
        </w:rPr>
        <w:t xml:space="preserve"> application of bias correction to the </w:t>
      </w:r>
      <w:r w:rsidR="003E2A9A">
        <w:rPr>
          <w:rFonts w:ascii="Times New Roman" w:eastAsia="Times New Roman" w:hAnsi="Times New Roman" w:cs="Times New Roman"/>
          <w:color w:val="000000"/>
          <w:lang w:val="en-US"/>
        </w:rPr>
        <w:t xml:space="preserve">respective </w:t>
      </w:r>
      <w:r w:rsidR="00913778">
        <w:rPr>
          <w:rFonts w:ascii="Times New Roman" w:eastAsia="Times New Roman" w:hAnsi="Times New Roman" w:cs="Times New Roman"/>
          <w:color w:val="000000"/>
          <w:lang w:val="en-US"/>
        </w:rPr>
        <w:t>CN</w:t>
      </w:r>
      <w:r w:rsidR="00010E7B">
        <w:rPr>
          <w:rFonts w:ascii="Times New Roman" w:eastAsia="Times New Roman" w:hAnsi="Times New Roman" w:cs="Times New Roman"/>
          <w:color w:val="000000"/>
          <w:lang w:val="en-US"/>
        </w:rPr>
        <w:t>+SCI</w:t>
      </w:r>
      <w:r w:rsidR="00010E7B">
        <w:rPr>
          <w:rFonts w:ascii="Times New Roman" w:eastAsia="Times New Roman" w:hAnsi="Times New Roman" w:cs="Times New Roman"/>
          <w:color w:val="000000"/>
          <w:vertAlign w:val="subscript"/>
          <w:lang w:val="en-US"/>
        </w:rPr>
        <w:t>ADNI</w:t>
      </w:r>
      <w:r w:rsidR="00913778">
        <w:rPr>
          <w:rFonts w:ascii="Times New Roman" w:eastAsia="Times New Roman" w:hAnsi="Times New Roman" w:cs="Times New Roman"/>
          <w:color w:val="000000"/>
          <w:lang w:val="en-US"/>
        </w:rPr>
        <w:t xml:space="preserve"> test </w:t>
      </w:r>
      <w:r w:rsidR="003E2A9A">
        <w:rPr>
          <w:rFonts w:ascii="Times New Roman" w:eastAsia="Times New Roman" w:hAnsi="Times New Roman" w:cs="Times New Roman"/>
          <w:color w:val="000000"/>
          <w:lang w:val="en-US"/>
        </w:rPr>
        <w:t>set</w:t>
      </w:r>
      <w:r w:rsidR="00913778">
        <w:rPr>
          <w:rFonts w:ascii="Times New Roman" w:eastAsia="Times New Roman" w:hAnsi="Times New Roman" w:cs="Times New Roman"/>
          <w:color w:val="000000"/>
          <w:lang w:val="en-US"/>
        </w:rPr>
        <w:t xml:space="preserve">, as well as the </w:t>
      </w:r>
      <w:r w:rsidR="00010E7B">
        <w:rPr>
          <w:rFonts w:ascii="Times New Roman" w:eastAsia="Times New Roman" w:hAnsi="Times New Roman" w:cs="Times New Roman"/>
          <w:color w:val="000000"/>
          <w:lang w:val="en-US"/>
        </w:rPr>
        <w:t>other cohorts.</w:t>
      </w:r>
    </w:p>
    <w:p w14:paraId="23B0EB63" w14:textId="77777777" w:rsidR="009269A6" w:rsidRDefault="009269A6" w:rsidP="009269A6">
      <w:pPr>
        <w:spacing w:after="0" w:line="480" w:lineRule="auto"/>
        <w:jc w:val="both"/>
        <w:rPr>
          <w:rFonts w:ascii="Times New Roman" w:eastAsia="Times New Roman" w:hAnsi="Times New Roman" w:cs="Times New Roman"/>
          <w:b/>
          <w:bCs/>
          <w:color w:val="000000"/>
          <w:lang w:val="en-US"/>
        </w:rPr>
      </w:pPr>
      <w:r>
        <w:rPr>
          <w:rFonts w:ascii="Times New Roman" w:eastAsia="Times New Roman" w:hAnsi="Times New Roman" w:cs="Times New Roman"/>
          <w:b/>
          <w:bCs/>
          <w:color w:val="000000"/>
          <w:lang w:val="en-US"/>
        </w:rPr>
        <w:t>2.3.1 Outlier exclusion</w:t>
      </w:r>
    </w:p>
    <w:p w14:paraId="460D70E6" w14:textId="4A5693F7" w:rsidR="006A6AC5" w:rsidRDefault="006A6AC5" w:rsidP="009269A6">
      <w:pPr>
        <w:spacing w:after="0" w:line="480" w:lineRule="auto"/>
        <w:jc w:val="both"/>
        <w:rPr>
          <w:rFonts w:ascii="Times New Roman" w:eastAsia="Times New Roman" w:hAnsi="Times New Roman" w:cs="Times New Roman"/>
          <w:color w:val="000000"/>
          <w:lang w:val="en-US"/>
        </w:rPr>
      </w:pPr>
      <w:r w:rsidRPr="000F7936">
        <w:rPr>
          <w:rFonts w:ascii="Times New Roman" w:eastAsia="Times New Roman" w:hAnsi="Times New Roman" w:cs="Times New Roman"/>
          <w:color w:val="000000"/>
          <w:lang w:val="en-US"/>
        </w:rPr>
        <w:t>Outlier exclusion was performed</w:t>
      </w:r>
      <w:r w:rsidR="00790E3D">
        <w:rPr>
          <w:rFonts w:ascii="Times New Roman" w:eastAsia="Times New Roman" w:hAnsi="Times New Roman" w:cs="Times New Roman"/>
          <w:color w:val="000000"/>
          <w:lang w:val="en-US"/>
        </w:rPr>
        <w:t xml:space="preserve"> in the outer cross-validation loop</w:t>
      </w:r>
      <w:r w:rsidRPr="000F7936">
        <w:rPr>
          <w:rFonts w:ascii="Times New Roman" w:eastAsia="Times New Roman" w:hAnsi="Times New Roman" w:cs="Times New Roman"/>
          <w:color w:val="000000"/>
          <w:lang w:val="en-US"/>
        </w:rPr>
        <w:t xml:space="preserve"> to ensure data quality in an automated manner. </w:t>
      </w:r>
      <w:r w:rsidR="00174889">
        <w:rPr>
          <w:rFonts w:ascii="Times New Roman" w:eastAsia="Times New Roman" w:hAnsi="Times New Roman" w:cs="Times New Roman"/>
          <w:color w:val="000000"/>
          <w:lang w:val="en-US"/>
        </w:rPr>
        <w:t xml:space="preserve">The </w:t>
      </w:r>
      <w:r w:rsidR="00174889" w:rsidRPr="00010E7B">
        <w:rPr>
          <w:rFonts w:ascii="Times New Roman" w:eastAsia="Times New Roman" w:hAnsi="Times New Roman" w:cs="Times New Roman"/>
          <w:color w:val="000000"/>
          <w:lang w:val="en-US"/>
        </w:rPr>
        <w:t xml:space="preserve">interquartile range (IQR) </w:t>
      </w:r>
      <w:proofErr w:type="gramStart"/>
      <w:r w:rsidR="00174889" w:rsidRPr="00010E7B">
        <w:rPr>
          <w:rFonts w:ascii="Times New Roman" w:eastAsia="Times New Roman" w:hAnsi="Times New Roman" w:cs="Times New Roman"/>
          <w:color w:val="000000"/>
          <w:lang w:val="en-US"/>
        </w:rPr>
        <w:t>was</w:t>
      </w:r>
      <w:r w:rsidRPr="00010E7B">
        <w:rPr>
          <w:rFonts w:ascii="Times New Roman" w:eastAsia="Times New Roman" w:hAnsi="Times New Roman" w:cs="Times New Roman"/>
          <w:color w:val="000000"/>
          <w:lang w:val="en-US"/>
        </w:rPr>
        <w:t xml:space="preserve"> inferred</w:t>
      </w:r>
      <w:proofErr w:type="gramEnd"/>
      <w:r w:rsidRPr="00010E7B">
        <w:rPr>
          <w:rFonts w:ascii="Times New Roman" w:eastAsia="Times New Roman" w:hAnsi="Times New Roman" w:cs="Times New Roman"/>
          <w:color w:val="000000"/>
          <w:lang w:val="en-US"/>
        </w:rPr>
        <w:t xml:space="preserve"> from the </w:t>
      </w:r>
      <w:r w:rsidR="00010E7B">
        <w:rPr>
          <w:rFonts w:ascii="Times New Roman" w:eastAsia="Times New Roman" w:hAnsi="Times New Roman" w:cs="Times New Roman"/>
          <w:color w:val="000000"/>
          <w:lang w:val="en-US"/>
        </w:rPr>
        <w:t>CN+</w:t>
      </w:r>
      <w:r w:rsidR="00010E7B" w:rsidRPr="00010E7B">
        <w:rPr>
          <w:rFonts w:ascii="Times New Roman" w:eastAsia="Times New Roman" w:hAnsi="Times New Roman" w:cs="Times New Roman"/>
          <w:color w:val="000000"/>
          <w:lang w:val="en-US"/>
        </w:rPr>
        <w:t>SCI</w:t>
      </w:r>
      <w:r w:rsidR="00010E7B">
        <w:rPr>
          <w:rFonts w:ascii="Times New Roman" w:eastAsia="Times New Roman" w:hAnsi="Times New Roman" w:cs="Times New Roman"/>
          <w:color w:val="000000"/>
          <w:vertAlign w:val="subscript"/>
          <w:lang w:val="en-US"/>
        </w:rPr>
        <w:t xml:space="preserve">ADNI </w:t>
      </w:r>
      <w:r w:rsidR="00174889" w:rsidRPr="00010E7B">
        <w:rPr>
          <w:rFonts w:ascii="Times New Roman" w:eastAsia="Times New Roman" w:hAnsi="Times New Roman" w:cs="Times New Roman"/>
          <w:color w:val="000000"/>
          <w:lang w:val="en-US"/>
        </w:rPr>
        <w:t>training set. S</w:t>
      </w:r>
      <w:r w:rsidRPr="00010E7B">
        <w:rPr>
          <w:rFonts w:ascii="Times New Roman" w:eastAsia="Times New Roman" w:hAnsi="Times New Roman" w:cs="Times New Roman"/>
          <w:color w:val="000000"/>
          <w:lang w:val="en-US"/>
        </w:rPr>
        <w:t xml:space="preserve">ubjects outside 6xIQR </w:t>
      </w:r>
      <w:proofErr w:type="gramStart"/>
      <w:r w:rsidRPr="00010E7B">
        <w:rPr>
          <w:rFonts w:ascii="Times New Roman" w:eastAsia="Times New Roman" w:hAnsi="Times New Roman" w:cs="Times New Roman"/>
          <w:color w:val="000000"/>
          <w:lang w:val="en-US"/>
        </w:rPr>
        <w:t>were removed</w:t>
      </w:r>
      <w:proofErr w:type="gramEnd"/>
      <w:r w:rsidRPr="00010E7B">
        <w:rPr>
          <w:rFonts w:ascii="Times New Roman" w:eastAsia="Times New Roman" w:hAnsi="Times New Roman" w:cs="Times New Roman"/>
          <w:color w:val="000000"/>
          <w:lang w:val="en-US"/>
        </w:rPr>
        <w:t xml:space="preserve"> from the </w:t>
      </w:r>
      <w:r w:rsidR="00174889" w:rsidRPr="00010E7B">
        <w:rPr>
          <w:rFonts w:ascii="Times New Roman" w:eastAsia="Times New Roman" w:hAnsi="Times New Roman" w:cs="Times New Roman"/>
          <w:color w:val="000000"/>
          <w:lang w:val="en-US"/>
        </w:rPr>
        <w:t xml:space="preserve">train and </w:t>
      </w:r>
      <w:r w:rsidR="00913778" w:rsidRPr="00010E7B">
        <w:rPr>
          <w:rFonts w:ascii="Times New Roman" w:eastAsia="Times New Roman" w:hAnsi="Times New Roman" w:cs="Times New Roman"/>
          <w:color w:val="000000"/>
          <w:lang w:val="en-US"/>
        </w:rPr>
        <w:t>respective</w:t>
      </w:r>
      <w:r w:rsidR="00010E7B">
        <w:rPr>
          <w:rFonts w:ascii="Times New Roman" w:eastAsia="Times New Roman" w:hAnsi="Times New Roman" w:cs="Times New Roman"/>
          <w:color w:val="000000"/>
          <w:lang w:val="en-US"/>
        </w:rPr>
        <w:t xml:space="preserve"> CN+SCI</w:t>
      </w:r>
      <w:r w:rsidR="00010E7B">
        <w:rPr>
          <w:rFonts w:ascii="Times New Roman" w:eastAsia="Times New Roman" w:hAnsi="Times New Roman" w:cs="Times New Roman"/>
          <w:color w:val="000000"/>
          <w:vertAlign w:val="subscript"/>
          <w:lang w:val="en-US"/>
        </w:rPr>
        <w:t xml:space="preserve">ADNI </w:t>
      </w:r>
      <w:r w:rsidR="00010E7B">
        <w:rPr>
          <w:rFonts w:ascii="Times New Roman" w:eastAsia="Times New Roman" w:hAnsi="Times New Roman" w:cs="Times New Roman"/>
          <w:color w:val="000000"/>
          <w:lang w:val="en-US"/>
        </w:rPr>
        <w:t>test, OASIS</w:t>
      </w:r>
      <w:r w:rsidR="00010E7B">
        <w:rPr>
          <w:rFonts w:ascii="Times New Roman" w:eastAsia="Times New Roman" w:hAnsi="Times New Roman" w:cs="Times New Roman"/>
          <w:color w:val="000000"/>
          <w:vertAlign w:val="subscript"/>
          <w:lang w:val="en-US"/>
        </w:rPr>
        <w:t>CN</w:t>
      </w:r>
      <w:r w:rsidR="00010E7B">
        <w:rPr>
          <w:rFonts w:ascii="Times New Roman" w:eastAsia="Times New Roman" w:hAnsi="Times New Roman" w:cs="Times New Roman"/>
          <w:color w:val="000000"/>
          <w:lang w:val="en-US"/>
        </w:rPr>
        <w:t xml:space="preserve"> and SCI</w:t>
      </w:r>
      <w:r w:rsidR="00010E7B">
        <w:rPr>
          <w:rFonts w:ascii="Times New Roman" w:eastAsia="Times New Roman" w:hAnsi="Times New Roman" w:cs="Times New Roman"/>
          <w:color w:val="000000"/>
          <w:vertAlign w:val="subscript"/>
          <w:lang w:val="en-US"/>
        </w:rPr>
        <w:t>DELCODE</w:t>
      </w:r>
      <w:r w:rsidR="00913778" w:rsidRPr="00010E7B">
        <w:rPr>
          <w:rFonts w:ascii="Times New Roman" w:eastAsia="Times New Roman" w:hAnsi="Times New Roman" w:cs="Times New Roman"/>
          <w:color w:val="000000"/>
          <w:lang w:val="en-US"/>
        </w:rPr>
        <w:t xml:space="preserve"> </w:t>
      </w:r>
      <w:r w:rsidR="00174889" w:rsidRPr="00010E7B">
        <w:rPr>
          <w:rFonts w:ascii="Times New Roman" w:eastAsia="Times New Roman" w:hAnsi="Times New Roman" w:cs="Times New Roman"/>
          <w:color w:val="000000"/>
          <w:lang w:val="en-US"/>
        </w:rPr>
        <w:t>sets</w:t>
      </w:r>
      <w:r w:rsidR="00913778" w:rsidRPr="00010E7B">
        <w:rPr>
          <w:rFonts w:ascii="Times New Roman" w:eastAsia="Times New Roman" w:hAnsi="Times New Roman" w:cs="Times New Roman"/>
          <w:color w:val="000000"/>
          <w:lang w:val="en-US"/>
        </w:rPr>
        <w:t xml:space="preserve">. </w:t>
      </w:r>
      <w:r w:rsidRPr="000F7936">
        <w:rPr>
          <w:rFonts w:ascii="Times New Roman" w:eastAsia="Times New Roman" w:hAnsi="Times New Roman" w:cs="Times New Roman"/>
          <w:color w:val="000000"/>
          <w:lang w:val="en-US"/>
        </w:rPr>
        <w:t>Importantly, as previous works have shown, MCI subjects show an advanced brain age, which translates to a reduced signal in age-relevant brain regions</w:t>
      </w:r>
      <w:r w:rsidRPr="000F7936">
        <w:rPr>
          <w:rFonts w:ascii="Times New Roman" w:eastAsia="Times New Roman" w:hAnsi="Times New Roman" w:cs="Times New Roman"/>
          <w:color w:val="000000"/>
          <w:lang w:val="en-US"/>
        </w:rPr>
        <w:fldChar w:fldCharType="begin" w:fldLock="1"/>
      </w:r>
      <w:r w:rsidR="00A04B46">
        <w:rPr>
          <w:rFonts w:ascii="Times New Roman" w:eastAsia="Times New Roman" w:hAnsi="Times New Roman" w:cs="Times New Roman"/>
          <w:color w:val="000000"/>
          <w:lang w:val="en-US"/>
        </w:rPr>
        <w:instrText>ADDIN CSL_CITATION {"citationItems":[{"id":"ITEM-1","itemData":{"DOI":"10.1371/journal.pone.0067346","ISSN":"19326203","abstract":"Alzheimer's disease (AD), the most common form of dementia, shares many aspects of abnormal brain aging. We present a novel magnetic resonance imaging (MRI)-based biomarker that predicts the individual progression of mild cognitive impairment (MCI) to AD on the basis of pathological brain aging patterns. By employing kernel regression methods, the expression of normal brain-aging patterns forms the basis to estimate the brain age of a given new subject. If the estimated age is higher than the chronological age, a positive brain age gap estimation (BrainAGE) score indicates accelerated atrophy and is considered a risk factor for conversion to AD. Here, the BrainAGE framework was applied to predict the individual brain ages of 195 subjects with MCI at baseline, of which a total of 133 developed AD during 36 months of follow-up (corresponding to a pre-test probability of 68%). The ability of the BrainAGE framework to correctly identify MCI-converters was compared with the performance of commonly used cognitive scales, hippocampus volume, and state-of-the-art biomarkers derived from cerebrospinal fluid (CSF). With accuracy rates of up to 81%, BrainAGE outperformed all cognitive scales and CSF biomarkers in predicting conversion of MCI to AD within 3 years of follow-up. Each additional year in the BrainAGE score was associated with a 10% greater risk of developing AD (hazard rate: 1.10 [CI: 1.07-1.13]). Furthermore, the post-test probability was increased to 90% when using baseline BrainAGE scores to predict conversion to AD. The presented framework allows an accurate prediction even with multicenter data. Its fast and fully automated nature facilitates the integration into the clinical workflow. It can be exploited as a tool for screening as well as for monitoring treatment options. © 2013 Gaser et al.","author":[{"dropping-particle":"","family":"Gaser","given":"Christian","non-dropping-particle":"","parse-names":false,"suffix":""},{"dropping-particle":"","family":"Franke","given":"Katja","non-dropping-particle":"","parse-names":false,"suffix":""},{"dropping-particle":"","family":"Klöppel","given":"Stefan","non-dropping-particle":"","parse-names":false,"suffix":""},{"dropping-particle":"","family":"Koutsouleris","given":"Nikolaos","non-dropping-particle":"","parse-names":false,"suffix":""},{"dropping-particle":"","family":"Sauer","given":"Heinrich","non-dropping-particle":"","parse-names":false,"suffix":""}],"container-title":"PLoS ONE","id":"ITEM-1","issue":"6","issued":{"date-parts":[["2013"]]},"title":"BrainAGE in Mild Cognitive Impaired Patients: Predicting the Conversion to Alzheimer's Disease","type":"article-journal","volume":"8"},"uris":["http://www.mendeley.com/documents/?uuid=8c452047-4521-3e9a-91b5-8a75a8e949ea"]}],"mendeley":{"formattedCitation":"&lt;sup&gt;5&lt;/sup&gt;","plainTextFormattedCitation":"5","previouslyFormattedCitation":"&lt;sup&gt;5&lt;/sup&gt;"},"properties":{"noteIndex":0},"schema":"https://github.com/citation-style-language/schema/raw/master/csl-citation.json"}</w:instrText>
      </w:r>
      <w:r w:rsidRPr="000F7936">
        <w:rPr>
          <w:rFonts w:ascii="Times New Roman" w:eastAsia="Times New Roman" w:hAnsi="Times New Roman" w:cs="Times New Roman"/>
          <w:color w:val="000000"/>
          <w:lang w:val="en-US"/>
        </w:rPr>
        <w:fldChar w:fldCharType="separate"/>
      </w:r>
      <w:r w:rsidR="00D239F9" w:rsidRPr="00D239F9">
        <w:rPr>
          <w:rFonts w:ascii="Times New Roman" w:eastAsia="Times New Roman" w:hAnsi="Times New Roman" w:cs="Times New Roman"/>
          <w:noProof/>
          <w:color w:val="000000"/>
          <w:vertAlign w:val="superscript"/>
          <w:lang w:val="en-US"/>
        </w:rPr>
        <w:t>5</w:t>
      </w:r>
      <w:r w:rsidRPr="000F7936">
        <w:rPr>
          <w:rFonts w:ascii="Times New Roman" w:eastAsia="Times New Roman" w:hAnsi="Times New Roman" w:cs="Times New Roman"/>
          <w:color w:val="000000"/>
          <w:lang w:val="en-US"/>
        </w:rPr>
        <w:fldChar w:fldCharType="end"/>
      </w:r>
      <w:r w:rsidRPr="000F7936">
        <w:rPr>
          <w:rFonts w:ascii="Times New Roman" w:eastAsia="Times New Roman" w:hAnsi="Times New Roman" w:cs="Times New Roman"/>
          <w:color w:val="000000"/>
          <w:lang w:val="en-US"/>
        </w:rPr>
        <w:t xml:space="preserve">. Thus, outlier exclusion </w:t>
      </w:r>
      <w:proofErr w:type="gramStart"/>
      <w:r w:rsidRPr="000F7936">
        <w:rPr>
          <w:rFonts w:ascii="Times New Roman" w:eastAsia="Times New Roman" w:hAnsi="Times New Roman" w:cs="Times New Roman"/>
          <w:color w:val="000000"/>
          <w:lang w:val="en-US"/>
        </w:rPr>
        <w:t>was not applied</w:t>
      </w:r>
      <w:proofErr w:type="gramEnd"/>
      <w:r w:rsidRPr="000F7936">
        <w:rPr>
          <w:rFonts w:ascii="Times New Roman" w:eastAsia="Times New Roman" w:hAnsi="Times New Roman" w:cs="Times New Roman"/>
          <w:color w:val="000000"/>
          <w:lang w:val="en-US"/>
        </w:rPr>
        <w:t xml:space="preserve"> to the MCI sample</w:t>
      </w:r>
      <w:r w:rsidR="008A3A76">
        <w:rPr>
          <w:rFonts w:ascii="Times New Roman" w:eastAsia="Times New Roman" w:hAnsi="Times New Roman" w:cs="Times New Roman"/>
          <w:color w:val="000000"/>
          <w:lang w:val="en-US"/>
        </w:rPr>
        <w:t>s</w:t>
      </w:r>
      <w:r w:rsidRPr="000F7936">
        <w:rPr>
          <w:rFonts w:ascii="Times New Roman" w:eastAsia="Times New Roman" w:hAnsi="Times New Roman" w:cs="Times New Roman"/>
          <w:color w:val="000000"/>
          <w:lang w:val="en-US"/>
        </w:rPr>
        <w:t>.</w:t>
      </w:r>
    </w:p>
    <w:p w14:paraId="2D3DCB8E" w14:textId="434C5EDD" w:rsidR="003E2A9A" w:rsidRPr="003E2A9A" w:rsidRDefault="003E2A9A" w:rsidP="009269A6">
      <w:pPr>
        <w:spacing w:after="0" w:line="480" w:lineRule="auto"/>
        <w:jc w:val="both"/>
        <w:rPr>
          <w:rFonts w:ascii="Times New Roman" w:eastAsia="Times New Roman" w:hAnsi="Times New Roman" w:cs="Times New Roman"/>
          <w:b/>
          <w:color w:val="000000"/>
          <w:lang w:val="en-US"/>
        </w:rPr>
      </w:pPr>
      <w:r>
        <w:rPr>
          <w:rFonts w:ascii="Times New Roman" w:eastAsia="Times New Roman" w:hAnsi="Times New Roman" w:cs="Times New Roman"/>
          <w:b/>
          <w:color w:val="000000"/>
          <w:lang w:val="en-US"/>
        </w:rPr>
        <w:t>2.3.2 Inner cross-validation</w:t>
      </w:r>
    </w:p>
    <w:p w14:paraId="18410B2F" w14:textId="5C28A3CD" w:rsidR="006A6AC5" w:rsidRDefault="003E2A9A" w:rsidP="003E2A9A">
      <w:pPr>
        <w:keepNext/>
        <w:spacing w:after="0" w:line="480" w:lineRule="auto"/>
        <w:jc w:val="both"/>
        <w:rPr>
          <w:rFonts w:ascii="Times New Roman" w:eastAsia="Times New Roman" w:hAnsi="Times New Roman" w:cs="Times New Roman"/>
          <w:color w:val="000000"/>
          <w:lang w:val="en-US"/>
        </w:rPr>
      </w:pPr>
      <w:r>
        <w:rPr>
          <w:rFonts w:ascii="Times New Roman" w:hAnsi="Times New Roman" w:cs="Times New Roman"/>
          <w:lang w:val="en-US"/>
        </w:rPr>
        <w:t xml:space="preserve">The inner cross-validation procedure </w:t>
      </w:r>
      <w:proofErr w:type="gramStart"/>
      <w:r>
        <w:rPr>
          <w:rFonts w:ascii="Times New Roman" w:hAnsi="Times New Roman" w:cs="Times New Roman"/>
          <w:lang w:val="en-US"/>
        </w:rPr>
        <w:t xml:space="preserve">was performed </w:t>
      </w:r>
      <w:r w:rsidR="004744CF">
        <w:rPr>
          <w:rFonts w:ascii="Times New Roman" w:hAnsi="Times New Roman" w:cs="Times New Roman"/>
          <w:lang w:val="en-US"/>
        </w:rPr>
        <w:t xml:space="preserve">for hyperparameter tuning and </w:t>
      </w:r>
      <w:r w:rsidR="007E5369">
        <w:rPr>
          <w:rFonts w:ascii="Times New Roman" w:hAnsi="Times New Roman" w:cs="Times New Roman"/>
          <w:lang w:val="en-US"/>
        </w:rPr>
        <w:t>yielded five</w:t>
      </w:r>
      <w:r>
        <w:rPr>
          <w:rFonts w:ascii="Times New Roman" w:hAnsi="Times New Roman" w:cs="Times New Roman"/>
          <w:lang w:val="en-US"/>
        </w:rPr>
        <w:t xml:space="preserve"> ‘</w:t>
      </w:r>
      <w:r w:rsidR="004744CF">
        <w:rPr>
          <w:rFonts w:ascii="Times New Roman" w:hAnsi="Times New Roman" w:cs="Times New Roman"/>
          <w:lang w:val="en-US"/>
        </w:rPr>
        <w:t>final</w:t>
      </w:r>
      <w:r>
        <w:rPr>
          <w:rFonts w:ascii="Times New Roman" w:hAnsi="Times New Roman" w:cs="Times New Roman"/>
          <w:lang w:val="en-US"/>
        </w:rPr>
        <w:t xml:space="preserve"> model</w:t>
      </w:r>
      <w:r w:rsidR="007E5369">
        <w:rPr>
          <w:rFonts w:ascii="Times New Roman" w:hAnsi="Times New Roman" w:cs="Times New Roman"/>
          <w:lang w:val="en-US"/>
        </w:rPr>
        <w:t>s</w:t>
      </w:r>
      <w:r>
        <w:rPr>
          <w:rFonts w:ascii="Times New Roman" w:hAnsi="Times New Roman" w:cs="Times New Roman"/>
          <w:lang w:val="en-US"/>
        </w:rPr>
        <w:t>’</w:t>
      </w:r>
      <w:r w:rsidR="007E5369">
        <w:rPr>
          <w:rFonts w:ascii="Times New Roman" w:hAnsi="Times New Roman" w:cs="Times New Roman"/>
          <w:lang w:val="en-US"/>
        </w:rPr>
        <w:t>, i.e., one that was optimized</w:t>
      </w:r>
      <w:r>
        <w:rPr>
          <w:rFonts w:ascii="Times New Roman" w:hAnsi="Times New Roman" w:cs="Times New Roman"/>
          <w:lang w:val="en-US"/>
        </w:rPr>
        <w:t xml:space="preserve"> for each train set.</w:t>
      </w:r>
      <w:proofErr w:type="gramEnd"/>
      <w:r>
        <w:rPr>
          <w:rFonts w:ascii="Times New Roman" w:hAnsi="Times New Roman" w:cs="Times New Roman"/>
          <w:lang w:val="en-US"/>
        </w:rPr>
        <w:t xml:space="preserve"> </w:t>
      </w:r>
      <w:r w:rsidR="005D1CCE" w:rsidRPr="003E2A9A">
        <w:rPr>
          <w:rFonts w:ascii="Times New Roman" w:hAnsi="Times New Roman" w:cs="Times New Roman"/>
          <w:lang w:val="en-US"/>
        </w:rPr>
        <w:t xml:space="preserve">Two types of </w:t>
      </w:r>
      <w:r>
        <w:rPr>
          <w:rFonts w:ascii="Times New Roman" w:hAnsi="Times New Roman" w:cs="Times New Roman"/>
          <w:lang w:val="en-US"/>
        </w:rPr>
        <w:t>algorithms</w:t>
      </w:r>
      <w:r w:rsidR="005D1CCE" w:rsidRPr="003E2A9A">
        <w:rPr>
          <w:rFonts w:ascii="Times New Roman" w:hAnsi="Times New Roman" w:cs="Times New Roman"/>
          <w:lang w:val="en-US"/>
        </w:rPr>
        <w:t xml:space="preserve"> previously </w:t>
      </w:r>
      <w:r w:rsidR="00D523D0">
        <w:rPr>
          <w:noProof/>
        </w:rPr>
        <w:lastRenderedPageBreak/>
        <w:pict w14:anchorId="003B6E43">
          <v:shape id="_x0000_s1036" type="#_x0000_t75" style="position:absolute;left:0;text-align:left;margin-left:.3pt;margin-top:107.05pt;width:453.75pt;height:477.75pt;z-index:-251658240;mso-position-horizontal-relative:text;mso-position-vertical-relative:text;mso-width-relative:page;mso-height-relative:page" wrapcoords="-36 0 -36 21566 21600 21566 21600 0 -36 0">
            <v:imagedata r:id="rId13" o:title="Figure1_v3-BrainAgePredictionPipeline"/>
            <w10:wrap type="tight"/>
          </v:shape>
        </w:pict>
      </w:r>
      <w:r w:rsidR="005D1CCE" w:rsidRPr="003E2A9A">
        <w:rPr>
          <w:rFonts w:ascii="Times New Roman" w:hAnsi="Times New Roman" w:cs="Times New Roman"/>
          <w:lang w:val="en-US"/>
        </w:rPr>
        <w:t>recommended for small sample sizes</w:t>
      </w:r>
      <w:r w:rsidR="005D1CCE" w:rsidRPr="003E2A9A">
        <w:rPr>
          <w:rFonts w:ascii="Times New Roman" w:hAnsi="Times New Roman" w:cs="Times New Roman"/>
          <w:lang w:val="en-US"/>
        </w:rPr>
        <w:fldChar w:fldCharType="begin" w:fldLock="1"/>
      </w:r>
      <w:r w:rsidR="00475529">
        <w:rPr>
          <w:rFonts w:ascii="Times New Roman" w:hAnsi="Times New Roman" w:cs="Times New Roman"/>
          <w:lang w:val="en-US"/>
        </w:rPr>
        <w:instrText>ADDIN CSL_CITATION {"citationItems":[{"id":"ITEM-1","itemData":{"DOI":"10.1109/JBHI.2021.3083187","ISSN":"21682208","abstract":"Machine learning (ML) algorithms play a vital role in brain age estimation frameworks. The impact of regression algorithms on prediction accuracy in the brain age estimation frameworks have not been comprehensively evaluated. Here, we sought to assess the efficiency of different regression algorithms on brain age estimation. To this end, we built a brain age estimation framework based on a large set of cognitively healthy (CH) individuals (N = 788) as a training set followed by different regression algorithms (18 different algorithms in total). We then quantified each regression-algorithm on independent test sets composed of 88 CH individuals, 70 mild cognitive impairment patients as well as 30 Alzheimers disease patients. The prediction accuracy in the independent test set (i.e., CH set) varied in regression algorithms (mean absolute error (MAE) from 4.63 to 7.14 yrs, R2 from 0.76 to 0.88). The highest and lowest prediction accuracies were achieved by Quadratic Support Vector Regression algorithm (MAE = 4.63 yrs, R2 = 0.88, 95% CI = [-1.26, 1.42]) and Binary Decision Tree algorithm (MAE = 7.14 yrs, R2 = 0.76, 95% CI = [-1.50, 2.62]), respectively. Our experimental results demonstrate that prediction accuracy in brain age frameworks is affected by regression algorithms, indicating that advanced machine learning algorithms can lead to more accurate brain age predictions in clinical settings.","author":[{"dropping-particle":"","family":"Beheshti","given":"Iman","non-dropping-particle":"","parse-names":false,"suffix":""},{"dropping-particle":"","family":"Ganaie","given":"M. A.","non-dropping-particle":"","parse-names":false,"suffix":""},{"dropping-particle":"","family":"Paliwal","given":"Vardhan","non-dropping-particle":"","parse-names":false,"suffix":""},{"dropping-particle":"","family":"Rastogi","given":"Aryan","non-dropping-particle":"","parse-names":false,"suffix":""},{"dropping-particle":"","family":"Razzak","given":"Imran","non-dropping-particle":"","parse-names":false,"suffix":""},{"dropping-particle":"","family":"Tanveer","given":"M.","non-dropping-particle":"","parse-names":false,"suffix":""}],"container-title":"IEEE Journal of Biomedical and Health Informatics","id":"ITEM-1","issued":{"date-parts":[["2021"]]},"title":"Predicting brain age using machine learning algorithms: A comprehensive evaluation","type":"article-journal"},"uris":["http://www.mendeley.com/documents/?uuid=bdb6eee6-1fcd-370e-8256-a26c044b7419"]}],"mendeley":{"formattedCitation":"&lt;sup&gt;21&lt;/sup&gt;","plainTextFormattedCitation":"21","previouslyFormattedCitation":"&lt;sup&gt;21&lt;/sup&gt;"},"properties":{"noteIndex":0},"schema":"https://github.com/citation-style-language/schema/raw/master/csl-citation.json"}</w:instrText>
      </w:r>
      <w:r w:rsidR="005D1CCE" w:rsidRPr="003E2A9A">
        <w:rPr>
          <w:rFonts w:ascii="Times New Roman" w:hAnsi="Times New Roman" w:cs="Times New Roman"/>
          <w:lang w:val="en-US"/>
        </w:rPr>
        <w:fldChar w:fldCharType="separate"/>
      </w:r>
      <w:r w:rsidR="007C6F81" w:rsidRPr="007C6F81">
        <w:rPr>
          <w:rFonts w:ascii="Times New Roman" w:hAnsi="Times New Roman" w:cs="Times New Roman"/>
          <w:noProof/>
          <w:vertAlign w:val="superscript"/>
          <w:lang w:val="en-US"/>
        </w:rPr>
        <w:t>21</w:t>
      </w:r>
      <w:r w:rsidR="005D1CCE" w:rsidRPr="003E2A9A">
        <w:rPr>
          <w:rFonts w:ascii="Times New Roman" w:hAnsi="Times New Roman" w:cs="Times New Roman"/>
          <w:lang w:val="en-US"/>
        </w:rPr>
        <w:fldChar w:fldCharType="end"/>
      </w:r>
      <w:r w:rsidR="005D1CCE" w:rsidRPr="003E2A9A">
        <w:rPr>
          <w:rFonts w:ascii="Times New Roman" w:hAnsi="Times New Roman" w:cs="Times New Roman"/>
          <w:lang w:val="en-US"/>
        </w:rPr>
        <w:t xml:space="preserve"> were implemented for brain age prediction: support vector regression (SVR) and relevance vector regression (RVR). </w:t>
      </w:r>
      <w:r w:rsidR="004744CF">
        <w:rPr>
          <w:rFonts w:ascii="Times New Roman" w:eastAsia="Times New Roman" w:hAnsi="Times New Roman" w:cs="Times New Roman"/>
          <w:color w:val="000000"/>
          <w:lang w:val="en-US"/>
        </w:rPr>
        <w:t>Hyperparameter tuning was performed</w:t>
      </w:r>
      <w:r w:rsidR="006A6AC5" w:rsidRPr="003E2A9A">
        <w:rPr>
          <w:rFonts w:ascii="Times New Roman" w:eastAsia="Times New Roman" w:hAnsi="Times New Roman" w:cs="Times New Roman"/>
          <w:color w:val="000000"/>
          <w:lang w:val="en-US"/>
        </w:rPr>
        <w:t xml:space="preserve"> using five-fold stratified cross-</w:t>
      </w:r>
      <w:r w:rsidR="004744CF">
        <w:rPr>
          <w:rFonts w:ascii="Times New Roman" w:eastAsia="Times New Roman" w:hAnsi="Times New Roman" w:cs="Times New Roman"/>
          <w:color w:val="000000"/>
          <w:lang w:val="en-US"/>
        </w:rPr>
        <w:t xml:space="preserve">validation </w:t>
      </w:r>
      <w:r w:rsidR="006A6AC5" w:rsidRPr="003E2A9A">
        <w:rPr>
          <w:rFonts w:ascii="Times New Roman" w:eastAsia="Times New Roman" w:hAnsi="Times New Roman" w:cs="Times New Roman"/>
          <w:color w:val="000000"/>
          <w:lang w:val="en-US"/>
        </w:rPr>
        <w:t>(for</w:t>
      </w:r>
      <w:r w:rsidR="0022254A" w:rsidRPr="003E2A9A">
        <w:rPr>
          <w:rFonts w:ascii="Times New Roman" w:eastAsia="Times New Roman" w:hAnsi="Times New Roman" w:cs="Times New Roman"/>
          <w:color w:val="000000"/>
          <w:lang w:val="en-US"/>
        </w:rPr>
        <w:t xml:space="preserve"> </w:t>
      </w:r>
      <w:r w:rsidR="006A6AC5" w:rsidRPr="003E2A9A">
        <w:rPr>
          <w:rFonts w:ascii="Times New Roman" w:eastAsia="Times New Roman" w:hAnsi="Times New Roman" w:cs="Times New Roman"/>
          <w:color w:val="000000"/>
          <w:lang w:val="en-US"/>
        </w:rPr>
        <w:t xml:space="preserve">a list of hyperparameters, see Supplementary Materials Table </w:t>
      </w:r>
      <w:r w:rsidR="007E5369">
        <w:rPr>
          <w:noProof/>
          <w:lang w:val="en-US"/>
        </w:rPr>
        <mc:AlternateContent>
          <mc:Choice Requires="wps">
            <w:drawing>
              <wp:anchor distT="0" distB="0" distL="114300" distR="114300" simplePos="0" relativeHeight="251657216" behindDoc="1" locked="0" layoutInCell="1" allowOverlap="1" wp14:anchorId="4CC17DF7" wp14:editId="448A2A67">
                <wp:simplePos x="0" y="0"/>
                <wp:positionH relativeFrom="margin">
                  <wp:posOffset>20762</wp:posOffset>
                </wp:positionH>
                <wp:positionV relativeFrom="paragraph">
                  <wp:posOffset>7455701</wp:posOffset>
                </wp:positionV>
                <wp:extent cx="5762625" cy="1533525"/>
                <wp:effectExtent l="0" t="0" r="9525" b="9525"/>
                <wp:wrapTight wrapText="bothSides">
                  <wp:wrapPolygon edited="0">
                    <wp:start x="0" y="0"/>
                    <wp:lineTo x="0" y="21466"/>
                    <wp:lineTo x="21564" y="21466"/>
                    <wp:lineTo x="21564" y="0"/>
                    <wp:lineTo x="0" y="0"/>
                  </wp:wrapPolygon>
                </wp:wrapTight>
                <wp:docPr id="1" name="Textfeld 1"/>
                <wp:cNvGraphicFramePr/>
                <a:graphic xmlns:a="http://schemas.openxmlformats.org/drawingml/2006/main">
                  <a:graphicData uri="http://schemas.microsoft.com/office/word/2010/wordprocessingShape">
                    <wps:wsp>
                      <wps:cNvSpPr txBox="1"/>
                      <wps:spPr>
                        <a:xfrm>
                          <a:off x="0" y="0"/>
                          <a:ext cx="5762625" cy="1533525"/>
                        </a:xfrm>
                        <a:prstGeom prst="rect">
                          <a:avLst/>
                        </a:prstGeom>
                        <a:solidFill>
                          <a:prstClr val="white"/>
                        </a:solidFill>
                        <a:ln>
                          <a:noFill/>
                        </a:ln>
                      </wps:spPr>
                      <wps:txbx>
                        <w:txbxContent>
                          <w:p w14:paraId="7B543EB4" w14:textId="4E2184C2" w:rsidR="00D523D0" w:rsidRPr="000F7936" w:rsidRDefault="00D523D0" w:rsidP="0022254A">
                            <w:pPr>
                              <w:pStyle w:val="Beschriftung"/>
                              <w:jc w:val="both"/>
                              <w:rPr>
                                <w:rFonts w:ascii="Times New Roman" w:hAnsi="Times New Roman" w:cs="Times New Roman"/>
                                <w:i w:val="0"/>
                                <w:color w:val="000000" w:themeColor="text1"/>
                                <w:sz w:val="22"/>
                                <w:szCs w:val="22"/>
                                <w:lang w:val="en-US"/>
                              </w:rPr>
                            </w:pPr>
                            <w:bookmarkStart w:id="0" w:name="_Ref113283692"/>
                            <w:r w:rsidRPr="000F7936">
                              <w:rPr>
                                <w:rFonts w:ascii="Times New Roman" w:hAnsi="Times New Roman" w:cs="Times New Roman"/>
                                <w:b/>
                                <w:i w:val="0"/>
                                <w:color w:val="000000" w:themeColor="text1"/>
                                <w:sz w:val="22"/>
                                <w:szCs w:val="22"/>
                                <w:lang w:val="en-US"/>
                              </w:rPr>
                              <w:t xml:space="preserve">Fig </w:t>
                            </w:r>
                            <w:r w:rsidRPr="000F7936">
                              <w:rPr>
                                <w:rFonts w:ascii="Times New Roman" w:hAnsi="Times New Roman" w:cs="Times New Roman"/>
                                <w:b/>
                                <w:i w:val="0"/>
                                <w:color w:val="000000" w:themeColor="text1"/>
                                <w:sz w:val="22"/>
                                <w:szCs w:val="22"/>
                              </w:rPr>
                              <w:fldChar w:fldCharType="begin"/>
                            </w:r>
                            <w:r w:rsidRPr="000F7936">
                              <w:rPr>
                                <w:rFonts w:ascii="Times New Roman" w:hAnsi="Times New Roman" w:cs="Times New Roman"/>
                                <w:b/>
                                <w:i w:val="0"/>
                                <w:color w:val="000000" w:themeColor="text1"/>
                                <w:sz w:val="22"/>
                                <w:szCs w:val="22"/>
                                <w:lang w:val="en-US"/>
                              </w:rPr>
                              <w:instrText xml:space="preserve"> SEQ Figure \* ARABIC </w:instrText>
                            </w:r>
                            <w:r w:rsidRPr="000F7936">
                              <w:rPr>
                                <w:rFonts w:ascii="Times New Roman" w:hAnsi="Times New Roman" w:cs="Times New Roman"/>
                                <w:b/>
                                <w:i w:val="0"/>
                                <w:color w:val="000000" w:themeColor="text1"/>
                                <w:sz w:val="22"/>
                                <w:szCs w:val="22"/>
                              </w:rPr>
                              <w:fldChar w:fldCharType="separate"/>
                            </w:r>
                            <w:r>
                              <w:rPr>
                                <w:rFonts w:ascii="Times New Roman" w:hAnsi="Times New Roman" w:cs="Times New Roman"/>
                                <w:b/>
                                <w:i w:val="0"/>
                                <w:noProof/>
                                <w:color w:val="000000" w:themeColor="text1"/>
                                <w:sz w:val="22"/>
                                <w:szCs w:val="22"/>
                                <w:lang w:val="en-US"/>
                              </w:rPr>
                              <w:t>1</w:t>
                            </w:r>
                            <w:r w:rsidRPr="000F7936">
                              <w:rPr>
                                <w:rFonts w:ascii="Times New Roman" w:hAnsi="Times New Roman" w:cs="Times New Roman"/>
                                <w:b/>
                                <w:i w:val="0"/>
                                <w:color w:val="000000" w:themeColor="text1"/>
                                <w:sz w:val="22"/>
                                <w:szCs w:val="22"/>
                              </w:rPr>
                              <w:fldChar w:fldCharType="end"/>
                            </w:r>
                            <w:bookmarkEnd w:id="0"/>
                            <w:r w:rsidRPr="000F7936">
                              <w:rPr>
                                <w:rFonts w:ascii="Times New Roman" w:hAnsi="Times New Roman" w:cs="Times New Roman"/>
                                <w:b/>
                                <w:i w:val="0"/>
                                <w:color w:val="000000" w:themeColor="text1"/>
                                <w:sz w:val="22"/>
                                <w:szCs w:val="22"/>
                                <w:lang w:val="en-US"/>
                              </w:rPr>
                              <w:t xml:space="preserve">. Nested cross-validation approach for brain age prediction. </w:t>
                            </w:r>
                            <w:r w:rsidRPr="000F7936">
                              <w:rPr>
                                <w:rFonts w:ascii="Times New Roman" w:hAnsi="Times New Roman" w:cs="Times New Roman"/>
                                <w:i w:val="0"/>
                                <w:color w:val="000000" w:themeColor="text1"/>
                                <w:sz w:val="22"/>
                                <w:szCs w:val="22"/>
                                <w:lang w:val="en-US"/>
                              </w:rPr>
                              <w:t xml:space="preserve">Five different train-test splits </w:t>
                            </w:r>
                            <w:proofErr w:type="gramStart"/>
                            <w:r w:rsidRPr="000F7936">
                              <w:rPr>
                                <w:rFonts w:ascii="Times New Roman" w:hAnsi="Times New Roman" w:cs="Times New Roman"/>
                                <w:i w:val="0"/>
                                <w:color w:val="000000" w:themeColor="text1"/>
                                <w:sz w:val="22"/>
                                <w:szCs w:val="22"/>
                                <w:lang w:val="en-US"/>
                              </w:rPr>
                              <w:t>were used</w:t>
                            </w:r>
                            <w:proofErr w:type="gramEnd"/>
                            <w:r w:rsidRPr="000F7936">
                              <w:rPr>
                                <w:rFonts w:ascii="Times New Roman" w:hAnsi="Times New Roman" w:cs="Times New Roman"/>
                                <w:i w:val="0"/>
                                <w:color w:val="000000" w:themeColor="text1"/>
                                <w:sz w:val="22"/>
                                <w:szCs w:val="22"/>
                                <w:lang w:val="en-US"/>
                              </w:rPr>
                              <w:t xml:space="preserve"> to train and test the models. (1)</w:t>
                            </w:r>
                            <w:r>
                              <w:rPr>
                                <w:rFonts w:ascii="Times New Roman" w:hAnsi="Times New Roman" w:cs="Times New Roman"/>
                                <w:i w:val="0"/>
                                <w:color w:val="000000" w:themeColor="text1"/>
                                <w:sz w:val="22"/>
                                <w:szCs w:val="22"/>
                                <w:lang w:val="en-US"/>
                              </w:rPr>
                              <w:t xml:space="preserve"> Mean regional gray matter volume or SUVr </w:t>
                            </w:r>
                            <w:proofErr w:type="gramStart"/>
                            <w:r>
                              <w:rPr>
                                <w:rFonts w:ascii="Times New Roman" w:hAnsi="Times New Roman" w:cs="Times New Roman"/>
                                <w:i w:val="0"/>
                                <w:color w:val="000000" w:themeColor="text1"/>
                                <w:sz w:val="22"/>
                                <w:szCs w:val="22"/>
                                <w:lang w:val="en-US"/>
                              </w:rPr>
                              <w:t>were inferred</w:t>
                            </w:r>
                            <w:proofErr w:type="gramEnd"/>
                            <w:r>
                              <w:rPr>
                                <w:rFonts w:ascii="Times New Roman" w:hAnsi="Times New Roman" w:cs="Times New Roman"/>
                                <w:i w:val="0"/>
                                <w:color w:val="000000" w:themeColor="text1"/>
                                <w:sz w:val="22"/>
                                <w:szCs w:val="22"/>
                                <w:lang w:val="en-US"/>
                              </w:rPr>
                              <w:t xml:space="preserve"> from a composite atlas. (2)</w:t>
                            </w:r>
                            <w:r w:rsidRPr="000F7936">
                              <w:rPr>
                                <w:rFonts w:ascii="Times New Roman" w:hAnsi="Times New Roman" w:cs="Times New Roman"/>
                                <w:i w:val="0"/>
                                <w:color w:val="000000" w:themeColor="text1"/>
                                <w:sz w:val="22"/>
                                <w:szCs w:val="22"/>
                                <w:lang w:val="en-US"/>
                              </w:rPr>
                              <w:t xml:space="preserve"> Outlier exclusion ranges </w:t>
                            </w:r>
                            <w:proofErr w:type="gramStart"/>
                            <w:r w:rsidRPr="000F7936">
                              <w:rPr>
                                <w:rFonts w:ascii="Times New Roman" w:hAnsi="Times New Roman" w:cs="Times New Roman"/>
                                <w:i w:val="0"/>
                                <w:color w:val="000000" w:themeColor="text1"/>
                                <w:sz w:val="22"/>
                                <w:szCs w:val="22"/>
                                <w:lang w:val="en-US"/>
                              </w:rPr>
                              <w:t>were inferred from the training data, and applied to both the training and test data</w:t>
                            </w:r>
                            <w:proofErr w:type="gramEnd"/>
                            <w:r w:rsidRPr="000F7936">
                              <w:rPr>
                                <w:rFonts w:ascii="Times New Roman" w:hAnsi="Times New Roman" w:cs="Times New Roman"/>
                                <w:i w:val="0"/>
                                <w:color w:val="000000" w:themeColor="text1"/>
                                <w:sz w:val="22"/>
                                <w:szCs w:val="22"/>
                                <w:lang w:val="en-US"/>
                              </w:rPr>
                              <w:t>. (</w:t>
                            </w:r>
                            <w:r>
                              <w:rPr>
                                <w:rFonts w:ascii="Times New Roman" w:hAnsi="Times New Roman" w:cs="Times New Roman"/>
                                <w:i w:val="0"/>
                                <w:color w:val="000000" w:themeColor="text1"/>
                                <w:sz w:val="22"/>
                                <w:szCs w:val="22"/>
                                <w:lang w:val="en-US"/>
                              </w:rPr>
                              <w:t>3</w:t>
                            </w:r>
                            <w:r w:rsidRPr="000F7936">
                              <w:rPr>
                                <w:rFonts w:ascii="Times New Roman" w:hAnsi="Times New Roman" w:cs="Times New Roman"/>
                                <w:i w:val="0"/>
                                <w:color w:val="000000" w:themeColor="text1"/>
                                <w:sz w:val="22"/>
                                <w:szCs w:val="22"/>
                                <w:lang w:val="en-US"/>
                              </w:rPr>
                              <w:t>) Models were trained usin</w:t>
                            </w:r>
                            <w:r>
                              <w:rPr>
                                <w:rFonts w:ascii="Times New Roman" w:hAnsi="Times New Roman" w:cs="Times New Roman"/>
                                <w:i w:val="0"/>
                                <w:color w:val="000000" w:themeColor="text1"/>
                                <w:sz w:val="22"/>
                                <w:szCs w:val="22"/>
                                <w:lang w:val="en-US"/>
                              </w:rPr>
                              <w:t>g five-fold cross-validation. (4</w:t>
                            </w:r>
                            <w:r w:rsidRPr="000F7936">
                              <w:rPr>
                                <w:rFonts w:ascii="Times New Roman" w:hAnsi="Times New Roman" w:cs="Times New Roman"/>
                                <w:i w:val="0"/>
                                <w:color w:val="000000" w:themeColor="text1"/>
                                <w:sz w:val="22"/>
                                <w:szCs w:val="22"/>
                                <w:lang w:val="en-US"/>
                              </w:rPr>
                              <w:t xml:space="preserve">) The model with the smallest MAE on the validation folds </w:t>
                            </w:r>
                            <w:proofErr w:type="gramStart"/>
                            <w:r w:rsidRPr="000F7936">
                              <w:rPr>
                                <w:rFonts w:ascii="Times New Roman" w:hAnsi="Times New Roman" w:cs="Times New Roman"/>
                                <w:i w:val="0"/>
                                <w:color w:val="000000" w:themeColor="text1"/>
                                <w:sz w:val="22"/>
                                <w:szCs w:val="22"/>
                                <w:lang w:val="en-US"/>
                              </w:rPr>
                              <w:t>was chosen</w:t>
                            </w:r>
                            <w:proofErr w:type="gramEnd"/>
                            <w:r w:rsidRPr="000F7936">
                              <w:rPr>
                                <w:rFonts w:ascii="Times New Roman" w:hAnsi="Times New Roman" w:cs="Times New Roman"/>
                                <w:i w:val="0"/>
                                <w:color w:val="000000" w:themeColor="text1"/>
                                <w:sz w:val="22"/>
                                <w:szCs w:val="22"/>
                                <w:lang w:val="en-US"/>
                              </w:rPr>
                              <w:t xml:space="preserve"> as the final mod</w:t>
                            </w:r>
                            <w:r>
                              <w:rPr>
                                <w:rFonts w:ascii="Times New Roman" w:hAnsi="Times New Roman" w:cs="Times New Roman"/>
                                <w:i w:val="0"/>
                                <w:color w:val="000000" w:themeColor="text1"/>
                                <w:sz w:val="22"/>
                                <w:szCs w:val="22"/>
                                <w:lang w:val="en-US"/>
                              </w:rPr>
                              <w:t>el. (5</w:t>
                            </w:r>
                            <w:r w:rsidRPr="000F7936">
                              <w:rPr>
                                <w:rFonts w:ascii="Times New Roman" w:hAnsi="Times New Roman" w:cs="Times New Roman"/>
                                <w:i w:val="0"/>
                                <w:color w:val="000000" w:themeColor="text1"/>
                                <w:sz w:val="22"/>
                                <w:szCs w:val="22"/>
                                <w:lang w:val="en-US"/>
                              </w:rPr>
                              <w:t xml:space="preserve">) </w:t>
                            </w:r>
                            <w:r>
                              <w:rPr>
                                <w:rFonts w:ascii="Times New Roman" w:hAnsi="Times New Roman" w:cs="Times New Roman"/>
                                <w:i w:val="0"/>
                                <w:color w:val="000000" w:themeColor="text1"/>
                                <w:sz w:val="22"/>
                                <w:szCs w:val="22"/>
                                <w:lang w:val="en-US"/>
                              </w:rPr>
                              <w:t>BA</w:t>
                            </w:r>
                            <w:r w:rsidRPr="000F7936">
                              <w:rPr>
                                <w:rFonts w:ascii="Times New Roman" w:hAnsi="Times New Roman" w:cs="Times New Roman"/>
                                <w:i w:val="0"/>
                                <w:color w:val="000000" w:themeColor="text1"/>
                                <w:sz w:val="22"/>
                                <w:szCs w:val="22"/>
                                <w:lang w:val="en-US"/>
                              </w:rPr>
                              <w:t xml:space="preserve"> and CA from the validation folds </w:t>
                            </w:r>
                            <w:proofErr w:type="gramStart"/>
                            <w:r w:rsidRPr="000F7936">
                              <w:rPr>
                                <w:rFonts w:ascii="Times New Roman" w:hAnsi="Times New Roman" w:cs="Times New Roman"/>
                                <w:i w:val="0"/>
                                <w:color w:val="000000" w:themeColor="text1"/>
                                <w:sz w:val="22"/>
                                <w:szCs w:val="22"/>
                                <w:lang w:val="en-US"/>
                              </w:rPr>
                              <w:t>was used</w:t>
                            </w:r>
                            <w:proofErr w:type="gramEnd"/>
                            <w:r w:rsidRPr="000F7936">
                              <w:rPr>
                                <w:rFonts w:ascii="Times New Roman" w:hAnsi="Times New Roman" w:cs="Times New Roman"/>
                                <w:i w:val="0"/>
                                <w:color w:val="000000" w:themeColor="text1"/>
                                <w:sz w:val="22"/>
                                <w:szCs w:val="22"/>
                                <w:lang w:val="en-US"/>
                              </w:rPr>
                              <w:t xml:space="preserve"> to deriv</w:t>
                            </w:r>
                            <w:r>
                              <w:rPr>
                                <w:rFonts w:ascii="Times New Roman" w:hAnsi="Times New Roman" w:cs="Times New Roman"/>
                                <w:i w:val="0"/>
                                <w:color w:val="000000" w:themeColor="text1"/>
                                <w:sz w:val="22"/>
                                <w:szCs w:val="22"/>
                                <w:lang w:val="en-US"/>
                              </w:rPr>
                              <w:t>e bias correction parameters. (6</w:t>
                            </w:r>
                            <w:r w:rsidRPr="000F7936">
                              <w:rPr>
                                <w:rFonts w:ascii="Times New Roman" w:hAnsi="Times New Roman" w:cs="Times New Roman"/>
                                <w:i w:val="0"/>
                                <w:color w:val="000000" w:themeColor="text1"/>
                                <w:sz w:val="22"/>
                                <w:szCs w:val="22"/>
                                <w:lang w:val="en-US"/>
                              </w:rPr>
                              <w:t xml:space="preserve">) The final model </w:t>
                            </w:r>
                            <w:proofErr w:type="gramStart"/>
                            <w:r w:rsidRPr="000F7936">
                              <w:rPr>
                                <w:rFonts w:ascii="Times New Roman" w:hAnsi="Times New Roman" w:cs="Times New Roman"/>
                                <w:i w:val="0"/>
                                <w:color w:val="000000" w:themeColor="text1"/>
                                <w:sz w:val="22"/>
                                <w:szCs w:val="22"/>
                                <w:lang w:val="en-US"/>
                              </w:rPr>
                              <w:t>was subsequen</w:t>
                            </w:r>
                            <w:r>
                              <w:rPr>
                                <w:rFonts w:ascii="Times New Roman" w:hAnsi="Times New Roman" w:cs="Times New Roman"/>
                                <w:i w:val="0"/>
                                <w:color w:val="000000" w:themeColor="text1"/>
                                <w:sz w:val="22"/>
                                <w:szCs w:val="22"/>
                                <w:lang w:val="en-US"/>
                              </w:rPr>
                              <w:t>tly applied</w:t>
                            </w:r>
                            <w:proofErr w:type="gramEnd"/>
                            <w:r>
                              <w:rPr>
                                <w:rFonts w:ascii="Times New Roman" w:hAnsi="Times New Roman" w:cs="Times New Roman"/>
                                <w:i w:val="0"/>
                                <w:color w:val="000000" w:themeColor="text1"/>
                                <w:sz w:val="22"/>
                                <w:szCs w:val="22"/>
                                <w:lang w:val="en-US"/>
                              </w:rPr>
                              <w:t xml:space="preserve"> to the test sets. (7</w:t>
                            </w:r>
                            <w:r w:rsidRPr="000F7936">
                              <w:rPr>
                                <w:rFonts w:ascii="Times New Roman" w:hAnsi="Times New Roman" w:cs="Times New Roman"/>
                                <w:i w:val="0"/>
                                <w:color w:val="000000" w:themeColor="text1"/>
                                <w:sz w:val="22"/>
                                <w:szCs w:val="22"/>
                                <w:lang w:val="en-US"/>
                              </w:rPr>
                              <w:t xml:space="preserve">) Bias correction parameters </w:t>
                            </w:r>
                            <w:proofErr w:type="gramStart"/>
                            <w:r w:rsidRPr="000F7936">
                              <w:rPr>
                                <w:rFonts w:ascii="Times New Roman" w:hAnsi="Times New Roman" w:cs="Times New Roman"/>
                                <w:i w:val="0"/>
                                <w:color w:val="000000" w:themeColor="text1"/>
                                <w:sz w:val="22"/>
                                <w:szCs w:val="22"/>
                                <w:lang w:val="en-US"/>
                              </w:rPr>
                              <w:t>were applied</w:t>
                            </w:r>
                            <w:proofErr w:type="gramEnd"/>
                            <w:r w:rsidRPr="000F7936">
                              <w:rPr>
                                <w:rFonts w:ascii="Times New Roman" w:hAnsi="Times New Roman" w:cs="Times New Roman"/>
                                <w:i w:val="0"/>
                                <w:color w:val="000000" w:themeColor="text1"/>
                                <w:sz w:val="22"/>
                                <w:szCs w:val="22"/>
                                <w:lang w:val="en-US"/>
                              </w:rPr>
                              <w:t xml:space="preserve"> to predictions in the test set.</w:t>
                            </w:r>
                            <w:r>
                              <w:rPr>
                                <w:rFonts w:ascii="Times New Roman" w:hAnsi="Times New Roman" w:cs="Times New Roman"/>
                                <w:i w:val="0"/>
                                <w:color w:val="000000" w:themeColor="text1"/>
                                <w:sz w:val="22"/>
                                <w:szCs w:val="22"/>
                                <w:lang w:val="en-US"/>
                              </w:rPr>
                              <w:t xml:space="preserve"> (8) Mean of predictions across five models </w:t>
                            </w:r>
                            <w:proofErr w:type="gramStart"/>
                            <w:r>
                              <w:rPr>
                                <w:rFonts w:ascii="Times New Roman" w:hAnsi="Times New Roman" w:cs="Times New Roman"/>
                                <w:i w:val="0"/>
                                <w:color w:val="000000" w:themeColor="text1"/>
                                <w:sz w:val="22"/>
                                <w:szCs w:val="22"/>
                                <w:lang w:val="en-US"/>
                              </w:rPr>
                              <w:t>is considered</w:t>
                            </w:r>
                            <w:proofErr w:type="gramEnd"/>
                            <w:r>
                              <w:rPr>
                                <w:rFonts w:ascii="Times New Roman" w:hAnsi="Times New Roman" w:cs="Times New Roman"/>
                                <w:i w:val="0"/>
                                <w:color w:val="000000" w:themeColor="text1"/>
                                <w:sz w:val="22"/>
                                <w:szCs w:val="22"/>
                                <w:lang w:val="en-US"/>
                              </w:rPr>
                              <w:t xml:space="preserve"> as final prediction for CN Validation and MCI set. BA = brain age; CA = chronological age; BAG = brain age gap</w:t>
                            </w:r>
                          </w:p>
                          <w:p w14:paraId="1E38247F" w14:textId="34CEC47A" w:rsidR="00D523D0" w:rsidRPr="0022254A" w:rsidRDefault="00D523D0" w:rsidP="0022254A">
                            <w:pPr>
                              <w:pStyle w:val="Beschriftung"/>
                              <w:rPr>
                                <w:rFonts w:ascii="Times New Roman" w:eastAsia="Times New Roman" w:hAnsi="Times New Roman" w:cs="Times New Roman"/>
                                <w:color w:val="000000"/>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CC17DF7" id="_x0000_t202" coordsize="21600,21600" o:spt="202" path="m,l,21600r21600,l21600,xe">
                <v:stroke joinstyle="miter"/>
                <v:path gradientshapeok="t" o:connecttype="rect"/>
              </v:shapetype>
              <v:shape id="Textfeld 1" o:spid="_x0000_s1026" type="#_x0000_t202" style="position:absolute;left:0;text-align:left;margin-left:1.65pt;margin-top:587.05pt;width:453.75pt;height:120.75pt;z-index:-251659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" stroked="f">
                <v:textbox inset="0,0,0,0">
                  <w:txbxContent>
                    <w:p w14:paraId="7B543EB4" w14:textId="4E2184C2" w:rsidR="00D523D0" w:rsidRPr="000F7936" w:rsidRDefault="00D523D0" w:rsidP="0022254A">
                      <w:pPr>
                        <w:pStyle w:val="Beschriftung"/>
                        <w:jc w:val="both"/>
                        <w:rPr>
                          <w:rFonts w:ascii="Times New Roman" w:hAnsi="Times New Roman" w:cs="Times New Roman"/>
                          <w:i w:val="0"/>
                          <w:color w:val="000000" w:themeColor="text1"/>
                          <w:sz w:val="22"/>
                          <w:szCs w:val="22"/>
                          <w:lang w:val="en-US"/>
                        </w:rPr>
                      </w:pPr>
                      <w:bookmarkStart w:id="1" w:name="_Ref113283692"/>
                      <w:r w:rsidRPr="000F7936">
                        <w:rPr>
                          <w:rFonts w:ascii="Times New Roman" w:hAnsi="Times New Roman" w:cs="Times New Roman"/>
                          <w:b/>
                          <w:i w:val="0"/>
                          <w:color w:val="000000" w:themeColor="text1"/>
                          <w:sz w:val="22"/>
                          <w:szCs w:val="22"/>
                          <w:lang w:val="en-US"/>
                        </w:rPr>
                        <w:t xml:space="preserve">Fig </w:t>
                      </w:r>
                      <w:r w:rsidRPr="000F7936">
                        <w:rPr>
                          <w:rFonts w:ascii="Times New Roman" w:hAnsi="Times New Roman" w:cs="Times New Roman"/>
                          <w:b/>
                          <w:i w:val="0"/>
                          <w:color w:val="000000" w:themeColor="text1"/>
                          <w:sz w:val="22"/>
                          <w:szCs w:val="22"/>
                        </w:rPr>
                        <w:fldChar w:fldCharType="begin"/>
                      </w:r>
                      <w:r w:rsidRPr="000F7936">
                        <w:rPr>
                          <w:rFonts w:ascii="Times New Roman" w:hAnsi="Times New Roman" w:cs="Times New Roman"/>
                          <w:b/>
                          <w:i w:val="0"/>
                          <w:color w:val="000000" w:themeColor="text1"/>
                          <w:sz w:val="22"/>
                          <w:szCs w:val="22"/>
                          <w:lang w:val="en-US"/>
                        </w:rPr>
                        <w:instrText xml:space="preserve"> SEQ Figure \* ARABIC </w:instrText>
                      </w:r>
                      <w:r w:rsidRPr="000F7936">
                        <w:rPr>
                          <w:rFonts w:ascii="Times New Roman" w:hAnsi="Times New Roman" w:cs="Times New Roman"/>
                          <w:b/>
                          <w:i w:val="0"/>
                          <w:color w:val="000000" w:themeColor="text1"/>
                          <w:sz w:val="22"/>
                          <w:szCs w:val="22"/>
                        </w:rPr>
                        <w:fldChar w:fldCharType="separate"/>
                      </w:r>
                      <w:r>
                        <w:rPr>
                          <w:rFonts w:ascii="Times New Roman" w:hAnsi="Times New Roman" w:cs="Times New Roman"/>
                          <w:b/>
                          <w:i w:val="0"/>
                          <w:noProof/>
                          <w:color w:val="000000" w:themeColor="text1"/>
                          <w:sz w:val="22"/>
                          <w:szCs w:val="22"/>
                          <w:lang w:val="en-US"/>
                        </w:rPr>
                        <w:t>1</w:t>
                      </w:r>
                      <w:r w:rsidRPr="000F7936">
                        <w:rPr>
                          <w:rFonts w:ascii="Times New Roman" w:hAnsi="Times New Roman" w:cs="Times New Roman"/>
                          <w:b/>
                          <w:i w:val="0"/>
                          <w:color w:val="000000" w:themeColor="text1"/>
                          <w:sz w:val="22"/>
                          <w:szCs w:val="22"/>
                        </w:rPr>
                        <w:fldChar w:fldCharType="end"/>
                      </w:r>
                      <w:bookmarkEnd w:id="1"/>
                      <w:r w:rsidRPr="000F7936">
                        <w:rPr>
                          <w:rFonts w:ascii="Times New Roman" w:hAnsi="Times New Roman" w:cs="Times New Roman"/>
                          <w:b/>
                          <w:i w:val="0"/>
                          <w:color w:val="000000" w:themeColor="text1"/>
                          <w:sz w:val="22"/>
                          <w:szCs w:val="22"/>
                          <w:lang w:val="en-US"/>
                        </w:rPr>
                        <w:t xml:space="preserve">. Nested cross-validation approach for brain age prediction. </w:t>
                      </w:r>
                      <w:r w:rsidRPr="000F7936">
                        <w:rPr>
                          <w:rFonts w:ascii="Times New Roman" w:hAnsi="Times New Roman" w:cs="Times New Roman"/>
                          <w:i w:val="0"/>
                          <w:color w:val="000000" w:themeColor="text1"/>
                          <w:sz w:val="22"/>
                          <w:szCs w:val="22"/>
                          <w:lang w:val="en-US"/>
                        </w:rPr>
                        <w:t xml:space="preserve">Five different train-test splits </w:t>
                      </w:r>
                      <w:proofErr w:type="gramStart"/>
                      <w:r w:rsidRPr="000F7936">
                        <w:rPr>
                          <w:rFonts w:ascii="Times New Roman" w:hAnsi="Times New Roman" w:cs="Times New Roman"/>
                          <w:i w:val="0"/>
                          <w:color w:val="000000" w:themeColor="text1"/>
                          <w:sz w:val="22"/>
                          <w:szCs w:val="22"/>
                          <w:lang w:val="en-US"/>
                        </w:rPr>
                        <w:t>were used</w:t>
                      </w:r>
                      <w:proofErr w:type="gramEnd"/>
                      <w:r w:rsidRPr="000F7936">
                        <w:rPr>
                          <w:rFonts w:ascii="Times New Roman" w:hAnsi="Times New Roman" w:cs="Times New Roman"/>
                          <w:i w:val="0"/>
                          <w:color w:val="000000" w:themeColor="text1"/>
                          <w:sz w:val="22"/>
                          <w:szCs w:val="22"/>
                          <w:lang w:val="en-US"/>
                        </w:rPr>
                        <w:t xml:space="preserve"> to train and test the models. (1)</w:t>
                      </w:r>
                      <w:r>
                        <w:rPr>
                          <w:rFonts w:ascii="Times New Roman" w:hAnsi="Times New Roman" w:cs="Times New Roman"/>
                          <w:i w:val="0"/>
                          <w:color w:val="000000" w:themeColor="text1"/>
                          <w:sz w:val="22"/>
                          <w:szCs w:val="22"/>
                          <w:lang w:val="en-US"/>
                        </w:rPr>
                        <w:t xml:space="preserve"> Mean regional gray matter volume or SUVr </w:t>
                      </w:r>
                      <w:proofErr w:type="gramStart"/>
                      <w:r>
                        <w:rPr>
                          <w:rFonts w:ascii="Times New Roman" w:hAnsi="Times New Roman" w:cs="Times New Roman"/>
                          <w:i w:val="0"/>
                          <w:color w:val="000000" w:themeColor="text1"/>
                          <w:sz w:val="22"/>
                          <w:szCs w:val="22"/>
                          <w:lang w:val="en-US"/>
                        </w:rPr>
                        <w:t>were inferred</w:t>
                      </w:r>
                      <w:proofErr w:type="gramEnd"/>
                      <w:r>
                        <w:rPr>
                          <w:rFonts w:ascii="Times New Roman" w:hAnsi="Times New Roman" w:cs="Times New Roman"/>
                          <w:i w:val="0"/>
                          <w:color w:val="000000" w:themeColor="text1"/>
                          <w:sz w:val="22"/>
                          <w:szCs w:val="22"/>
                          <w:lang w:val="en-US"/>
                        </w:rPr>
                        <w:t xml:space="preserve"> from a composite atlas. (2)</w:t>
                      </w:r>
                      <w:r w:rsidRPr="000F7936">
                        <w:rPr>
                          <w:rFonts w:ascii="Times New Roman" w:hAnsi="Times New Roman" w:cs="Times New Roman"/>
                          <w:i w:val="0"/>
                          <w:color w:val="000000" w:themeColor="text1"/>
                          <w:sz w:val="22"/>
                          <w:szCs w:val="22"/>
                          <w:lang w:val="en-US"/>
                        </w:rPr>
                        <w:t xml:space="preserve"> Outlier exclusion ranges </w:t>
                      </w:r>
                      <w:proofErr w:type="gramStart"/>
                      <w:r w:rsidRPr="000F7936">
                        <w:rPr>
                          <w:rFonts w:ascii="Times New Roman" w:hAnsi="Times New Roman" w:cs="Times New Roman"/>
                          <w:i w:val="0"/>
                          <w:color w:val="000000" w:themeColor="text1"/>
                          <w:sz w:val="22"/>
                          <w:szCs w:val="22"/>
                          <w:lang w:val="en-US"/>
                        </w:rPr>
                        <w:t>were inferred from the training data, and applied to both the training and test data</w:t>
                      </w:r>
                      <w:proofErr w:type="gramEnd"/>
                      <w:r w:rsidRPr="000F7936">
                        <w:rPr>
                          <w:rFonts w:ascii="Times New Roman" w:hAnsi="Times New Roman" w:cs="Times New Roman"/>
                          <w:i w:val="0"/>
                          <w:color w:val="000000" w:themeColor="text1"/>
                          <w:sz w:val="22"/>
                          <w:szCs w:val="22"/>
                          <w:lang w:val="en-US"/>
                        </w:rPr>
                        <w:t>. (</w:t>
                      </w:r>
                      <w:r>
                        <w:rPr>
                          <w:rFonts w:ascii="Times New Roman" w:hAnsi="Times New Roman" w:cs="Times New Roman"/>
                          <w:i w:val="0"/>
                          <w:color w:val="000000" w:themeColor="text1"/>
                          <w:sz w:val="22"/>
                          <w:szCs w:val="22"/>
                          <w:lang w:val="en-US"/>
                        </w:rPr>
                        <w:t>3</w:t>
                      </w:r>
                      <w:r w:rsidRPr="000F7936">
                        <w:rPr>
                          <w:rFonts w:ascii="Times New Roman" w:hAnsi="Times New Roman" w:cs="Times New Roman"/>
                          <w:i w:val="0"/>
                          <w:color w:val="000000" w:themeColor="text1"/>
                          <w:sz w:val="22"/>
                          <w:szCs w:val="22"/>
                          <w:lang w:val="en-US"/>
                        </w:rPr>
                        <w:t>) Models were trained usin</w:t>
                      </w:r>
                      <w:r>
                        <w:rPr>
                          <w:rFonts w:ascii="Times New Roman" w:hAnsi="Times New Roman" w:cs="Times New Roman"/>
                          <w:i w:val="0"/>
                          <w:color w:val="000000" w:themeColor="text1"/>
                          <w:sz w:val="22"/>
                          <w:szCs w:val="22"/>
                          <w:lang w:val="en-US"/>
                        </w:rPr>
                        <w:t>g five-fold cross-validation. (4</w:t>
                      </w:r>
                      <w:r w:rsidRPr="000F7936">
                        <w:rPr>
                          <w:rFonts w:ascii="Times New Roman" w:hAnsi="Times New Roman" w:cs="Times New Roman"/>
                          <w:i w:val="0"/>
                          <w:color w:val="000000" w:themeColor="text1"/>
                          <w:sz w:val="22"/>
                          <w:szCs w:val="22"/>
                          <w:lang w:val="en-US"/>
                        </w:rPr>
                        <w:t xml:space="preserve">) The model with the smallest MAE on the validation folds </w:t>
                      </w:r>
                      <w:proofErr w:type="gramStart"/>
                      <w:r w:rsidRPr="000F7936">
                        <w:rPr>
                          <w:rFonts w:ascii="Times New Roman" w:hAnsi="Times New Roman" w:cs="Times New Roman"/>
                          <w:i w:val="0"/>
                          <w:color w:val="000000" w:themeColor="text1"/>
                          <w:sz w:val="22"/>
                          <w:szCs w:val="22"/>
                          <w:lang w:val="en-US"/>
                        </w:rPr>
                        <w:t>was chosen</w:t>
                      </w:r>
                      <w:proofErr w:type="gramEnd"/>
                      <w:r w:rsidRPr="000F7936">
                        <w:rPr>
                          <w:rFonts w:ascii="Times New Roman" w:hAnsi="Times New Roman" w:cs="Times New Roman"/>
                          <w:i w:val="0"/>
                          <w:color w:val="000000" w:themeColor="text1"/>
                          <w:sz w:val="22"/>
                          <w:szCs w:val="22"/>
                          <w:lang w:val="en-US"/>
                        </w:rPr>
                        <w:t xml:space="preserve"> as the final mod</w:t>
                      </w:r>
                      <w:r>
                        <w:rPr>
                          <w:rFonts w:ascii="Times New Roman" w:hAnsi="Times New Roman" w:cs="Times New Roman"/>
                          <w:i w:val="0"/>
                          <w:color w:val="000000" w:themeColor="text1"/>
                          <w:sz w:val="22"/>
                          <w:szCs w:val="22"/>
                          <w:lang w:val="en-US"/>
                        </w:rPr>
                        <w:t>el. (5</w:t>
                      </w:r>
                      <w:r w:rsidRPr="000F7936">
                        <w:rPr>
                          <w:rFonts w:ascii="Times New Roman" w:hAnsi="Times New Roman" w:cs="Times New Roman"/>
                          <w:i w:val="0"/>
                          <w:color w:val="000000" w:themeColor="text1"/>
                          <w:sz w:val="22"/>
                          <w:szCs w:val="22"/>
                          <w:lang w:val="en-US"/>
                        </w:rPr>
                        <w:t xml:space="preserve">) </w:t>
                      </w:r>
                      <w:r>
                        <w:rPr>
                          <w:rFonts w:ascii="Times New Roman" w:hAnsi="Times New Roman" w:cs="Times New Roman"/>
                          <w:i w:val="0"/>
                          <w:color w:val="000000" w:themeColor="text1"/>
                          <w:sz w:val="22"/>
                          <w:szCs w:val="22"/>
                          <w:lang w:val="en-US"/>
                        </w:rPr>
                        <w:t>BA</w:t>
                      </w:r>
                      <w:r w:rsidRPr="000F7936">
                        <w:rPr>
                          <w:rFonts w:ascii="Times New Roman" w:hAnsi="Times New Roman" w:cs="Times New Roman"/>
                          <w:i w:val="0"/>
                          <w:color w:val="000000" w:themeColor="text1"/>
                          <w:sz w:val="22"/>
                          <w:szCs w:val="22"/>
                          <w:lang w:val="en-US"/>
                        </w:rPr>
                        <w:t xml:space="preserve"> and CA from the validation folds </w:t>
                      </w:r>
                      <w:proofErr w:type="gramStart"/>
                      <w:r w:rsidRPr="000F7936">
                        <w:rPr>
                          <w:rFonts w:ascii="Times New Roman" w:hAnsi="Times New Roman" w:cs="Times New Roman"/>
                          <w:i w:val="0"/>
                          <w:color w:val="000000" w:themeColor="text1"/>
                          <w:sz w:val="22"/>
                          <w:szCs w:val="22"/>
                          <w:lang w:val="en-US"/>
                        </w:rPr>
                        <w:t>was used</w:t>
                      </w:r>
                      <w:proofErr w:type="gramEnd"/>
                      <w:r w:rsidRPr="000F7936">
                        <w:rPr>
                          <w:rFonts w:ascii="Times New Roman" w:hAnsi="Times New Roman" w:cs="Times New Roman"/>
                          <w:i w:val="0"/>
                          <w:color w:val="000000" w:themeColor="text1"/>
                          <w:sz w:val="22"/>
                          <w:szCs w:val="22"/>
                          <w:lang w:val="en-US"/>
                        </w:rPr>
                        <w:t xml:space="preserve"> to deriv</w:t>
                      </w:r>
                      <w:r>
                        <w:rPr>
                          <w:rFonts w:ascii="Times New Roman" w:hAnsi="Times New Roman" w:cs="Times New Roman"/>
                          <w:i w:val="0"/>
                          <w:color w:val="000000" w:themeColor="text1"/>
                          <w:sz w:val="22"/>
                          <w:szCs w:val="22"/>
                          <w:lang w:val="en-US"/>
                        </w:rPr>
                        <w:t>e bias correction parameters. (6</w:t>
                      </w:r>
                      <w:r w:rsidRPr="000F7936">
                        <w:rPr>
                          <w:rFonts w:ascii="Times New Roman" w:hAnsi="Times New Roman" w:cs="Times New Roman"/>
                          <w:i w:val="0"/>
                          <w:color w:val="000000" w:themeColor="text1"/>
                          <w:sz w:val="22"/>
                          <w:szCs w:val="22"/>
                          <w:lang w:val="en-US"/>
                        </w:rPr>
                        <w:t xml:space="preserve">) The final model </w:t>
                      </w:r>
                      <w:proofErr w:type="gramStart"/>
                      <w:r w:rsidRPr="000F7936">
                        <w:rPr>
                          <w:rFonts w:ascii="Times New Roman" w:hAnsi="Times New Roman" w:cs="Times New Roman"/>
                          <w:i w:val="0"/>
                          <w:color w:val="000000" w:themeColor="text1"/>
                          <w:sz w:val="22"/>
                          <w:szCs w:val="22"/>
                          <w:lang w:val="en-US"/>
                        </w:rPr>
                        <w:t>was subsequen</w:t>
                      </w:r>
                      <w:r>
                        <w:rPr>
                          <w:rFonts w:ascii="Times New Roman" w:hAnsi="Times New Roman" w:cs="Times New Roman"/>
                          <w:i w:val="0"/>
                          <w:color w:val="000000" w:themeColor="text1"/>
                          <w:sz w:val="22"/>
                          <w:szCs w:val="22"/>
                          <w:lang w:val="en-US"/>
                        </w:rPr>
                        <w:t>tly applied</w:t>
                      </w:r>
                      <w:proofErr w:type="gramEnd"/>
                      <w:r>
                        <w:rPr>
                          <w:rFonts w:ascii="Times New Roman" w:hAnsi="Times New Roman" w:cs="Times New Roman"/>
                          <w:i w:val="0"/>
                          <w:color w:val="000000" w:themeColor="text1"/>
                          <w:sz w:val="22"/>
                          <w:szCs w:val="22"/>
                          <w:lang w:val="en-US"/>
                        </w:rPr>
                        <w:t xml:space="preserve"> to the test sets. (7</w:t>
                      </w:r>
                      <w:r w:rsidRPr="000F7936">
                        <w:rPr>
                          <w:rFonts w:ascii="Times New Roman" w:hAnsi="Times New Roman" w:cs="Times New Roman"/>
                          <w:i w:val="0"/>
                          <w:color w:val="000000" w:themeColor="text1"/>
                          <w:sz w:val="22"/>
                          <w:szCs w:val="22"/>
                          <w:lang w:val="en-US"/>
                        </w:rPr>
                        <w:t xml:space="preserve">) Bias correction parameters </w:t>
                      </w:r>
                      <w:proofErr w:type="gramStart"/>
                      <w:r w:rsidRPr="000F7936">
                        <w:rPr>
                          <w:rFonts w:ascii="Times New Roman" w:hAnsi="Times New Roman" w:cs="Times New Roman"/>
                          <w:i w:val="0"/>
                          <w:color w:val="000000" w:themeColor="text1"/>
                          <w:sz w:val="22"/>
                          <w:szCs w:val="22"/>
                          <w:lang w:val="en-US"/>
                        </w:rPr>
                        <w:t>were applied</w:t>
                      </w:r>
                      <w:proofErr w:type="gramEnd"/>
                      <w:r w:rsidRPr="000F7936">
                        <w:rPr>
                          <w:rFonts w:ascii="Times New Roman" w:hAnsi="Times New Roman" w:cs="Times New Roman"/>
                          <w:i w:val="0"/>
                          <w:color w:val="000000" w:themeColor="text1"/>
                          <w:sz w:val="22"/>
                          <w:szCs w:val="22"/>
                          <w:lang w:val="en-US"/>
                        </w:rPr>
                        <w:t xml:space="preserve"> to predictions in the test set.</w:t>
                      </w:r>
                      <w:r>
                        <w:rPr>
                          <w:rFonts w:ascii="Times New Roman" w:hAnsi="Times New Roman" w:cs="Times New Roman"/>
                          <w:i w:val="0"/>
                          <w:color w:val="000000" w:themeColor="text1"/>
                          <w:sz w:val="22"/>
                          <w:szCs w:val="22"/>
                          <w:lang w:val="en-US"/>
                        </w:rPr>
                        <w:t xml:space="preserve"> (8) Mean of predictions across five models </w:t>
                      </w:r>
                      <w:proofErr w:type="gramStart"/>
                      <w:r>
                        <w:rPr>
                          <w:rFonts w:ascii="Times New Roman" w:hAnsi="Times New Roman" w:cs="Times New Roman"/>
                          <w:i w:val="0"/>
                          <w:color w:val="000000" w:themeColor="text1"/>
                          <w:sz w:val="22"/>
                          <w:szCs w:val="22"/>
                          <w:lang w:val="en-US"/>
                        </w:rPr>
                        <w:t>is considered</w:t>
                      </w:r>
                      <w:proofErr w:type="gramEnd"/>
                      <w:r>
                        <w:rPr>
                          <w:rFonts w:ascii="Times New Roman" w:hAnsi="Times New Roman" w:cs="Times New Roman"/>
                          <w:i w:val="0"/>
                          <w:color w:val="000000" w:themeColor="text1"/>
                          <w:sz w:val="22"/>
                          <w:szCs w:val="22"/>
                          <w:lang w:val="en-US"/>
                        </w:rPr>
                        <w:t xml:space="preserve"> as final prediction for CN Validation and MCI set. BA = brain age; CA = chronological age; BAG = brain age gap</w:t>
                      </w:r>
                    </w:p>
                    <w:p w14:paraId="1E38247F" w14:textId="34CEC47A" w:rsidR="00D523D0" w:rsidRPr="0022254A" w:rsidRDefault="00D523D0" w:rsidP="0022254A">
                      <w:pPr>
                        <w:pStyle w:val="Beschriftung"/>
                        <w:rPr>
                          <w:rFonts w:ascii="Times New Roman" w:eastAsia="Times New Roman" w:hAnsi="Times New Roman" w:cs="Times New Roman"/>
                          <w:color w:val="000000"/>
                          <w:lang w:val="en-US"/>
                        </w:rPr>
                      </w:pPr>
                    </w:p>
                  </w:txbxContent>
                </v:textbox>
                <w10:wrap type="tight" anchorx="margin"/>
              </v:shape>
            </w:pict>
          </mc:Fallback>
        </mc:AlternateContent>
      </w:r>
      <w:r w:rsidR="006A6AC5" w:rsidRPr="003E2A9A">
        <w:rPr>
          <w:rFonts w:ascii="Times New Roman" w:eastAsia="Times New Roman" w:hAnsi="Times New Roman" w:cs="Times New Roman"/>
          <w:color w:val="000000"/>
          <w:lang w:val="en-US"/>
        </w:rPr>
        <w:t xml:space="preserve">1). During each iteration of </w:t>
      </w:r>
      <w:r w:rsidR="00E3093B">
        <w:rPr>
          <w:rFonts w:ascii="Times New Roman" w:eastAsia="Times New Roman" w:hAnsi="Times New Roman" w:cs="Times New Roman"/>
          <w:color w:val="000000"/>
          <w:lang w:val="en-US"/>
        </w:rPr>
        <w:t xml:space="preserve">the inner </w:t>
      </w:r>
      <w:r w:rsidR="006A6AC5" w:rsidRPr="003E2A9A">
        <w:rPr>
          <w:rFonts w:ascii="Times New Roman" w:eastAsia="Times New Roman" w:hAnsi="Times New Roman" w:cs="Times New Roman"/>
          <w:color w:val="000000"/>
          <w:lang w:val="en-US"/>
        </w:rPr>
        <w:t xml:space="preserve">cross-validation, four parts of the training data were first scaled </w:t>
      </w:r>
      <w:r w:rsidR="006A6AC5" w:rsidRPr="003E2A9A">
        <w:rPr>
          <w:rFonts w:ascii="Times New Roman" w:eastAsia="Times New Roman" w:hAnsi="Times New Roman" w:cs="Times New Roman"/>
          <w:color w:val="000000"/>
          <w:lang w:val="en-US"/>
        </w:rPr>
        <w:lastRenderedPageBreak/>
        <w:t>(by removing the median and scaling the data according to the IQR, “robust scaler” from the scikit-learn library) and then used to fit the models. The respective scaling parameters</w:t>
      </w:r>
      <w:r w:rsidR="004744CF">
        <w:rPr>
          <w:rFonts w:ascii="Times New Roman" w:eastAsia="Times New Roman" w:hAnsi="Times New Roman" w:cs="Times New Roman"/>
          <w:color w:val="000000"/>
          <w:lang w:val="en-US"/>
        </w:rPr>
        <w:t xml:space="preserve"> and fitted models</w:t>
      </w:r>
      <w:r w:rsidR="006A6AC5" w:rsidRPr="003E2A9A">
        <w:rPr>
          <w:rFonts w:ascii="Times New Roman" w:eastAsia="Times New Roman" w:hAnsi="Times New Roman" w:cs="Times New Roman"/>
          <w:color w:val="000000"/>
          <w:lang w:val="en-US"/>
        </w:rPr>
        <w:t xml:space="preserve"> </w:t>
      </w:r>
      <w:proofErr w:type="gramStart"/>
      <w:r w:rsidR="006A6AC5" w:rsidRPr="003E2A9A">
        <w:rPr>
          <w:rFonts w:ascii="Times New Roman" w:eastAsia="Times New Roman" w:hAnsi="Times New Roman" w:cs="Times New Roman"/>
          <w:color w:val="000000"/>
          <w:lang w:val="en-US"/>
        </w:rPr>
        <w:t>were subsequently applied</w:t>
      </w:r>
      <w:proofErr w:type="gramEnd"/>
      <w:r w:rsidR="006A6AC5" w:rsidRPr="003E2A9A">
        <w:rPr>
          <w:rFonts w:ascii="Times New Roman" w:eastAsia="Times New Roman" w:hAnsi="Times New Roman" w:cs="Times New Roman"/>
          <w:color w:val="000000"/>
          <w:lang w:val="en-US"/>
        </w:rPr>
        <w:t xml:space="preserve"> to the fifth part of training data</w:t>
      </w:r>
      <w:r w:rsidR="004744CF">
        <w:rPr>
          <w:rFonts w:ascii="Times New Roman" w:eastAsia="Times New Roman" w:hAnsi="Times New Roman" w:cs="Times New Roman"/>
          <w:color w:val="000000"/>
          <w:lang w:val="en-US"/>
        </w:rPr>
        <w:t>, i.e., the validation set</w:t>
      </w:r>
      <w:r w:rsidR="006A6AC5" w:rsidRPr="003E2A9A">
        <w:rPr>
          <w:rFonts w:ascii="Times New Roman" w:eastAsia="Times New Roman" w:hAnsi="Times New Roman" w:cs="Times New Roman"/>
          <w:color w:val="000000"/>
          <w:lang w:val="en-US"/>
        </w:rPr>
        <w:t>.</w:t>
      </w:r>
      <w:r w:rsidR="004744CF">
        <w:rPr>
          <w:rFonts w:ascii="Times New Roman" w:eastAsia="Times New Roman" w:hAnsi="Times New Roman" w:cs="Times New Roman"/>
          <w:color w:val="000000"/>
          <w:lang w:val="en-US"/>
        </w:rPr>
        <w:t xml:space="preserve"> </w:t>
      </w:r>
      <w:proofErr w:type="gramStart"/>
      <w:r w:rsidR="006A6AC5" w:rsidRPr="003E2A9A">
        <w:rPr>
          <w:rFonts w:ascii="Times New Roman" w:eastAsia="Times New Roman" w:hAnsi="Times New Roman" w:cs="Times New Roman"/>
          <w:color w:val="000000"/>
          <w:lang w:val="en-US"/>
        </w:rPr>
        <w:t>As a result</w:t>
      </w:r>
      <w:proofErr w:type="gramEnd"/>
      <w:r w:rsidR="006A6AC5" w:rsidRPr="003E2A9A">
        <w:rPr>
          <w:rFonts w:ascii="Times New Roman" w:eastAsia="Times New Roman" w:hAnsi="Times New Roman" w:cs="Times New Roman"/>
          <w:color w:val="000000"/>
          <w:lang w:val="en-US"/>
        </w:rPr>
        <w:t xml:space="preserve"> of</w:t>
      </w:r>
      <w:r w:rsidR="004744CF">
        <w:rPr>
          <w:rFonts w:ascii="Times New Roman" w:eastAsia="Times New Roman" w:hAnsi="Times New Roman" w:cs="Times New Roman"/>
          <w:color w:val="000000"/>
          <w:lang w:val="en-US"/>
        </w:rPr>
        <w:t xml:space="preserve"> the inner</w:t>
      </w:r>
      <w:r w:rsidR="006A6AC5" w:rsidRPr="003E2A9A">
        <w:rPr>
          <w:rFonts w:ascii="Times New Roman" w:eastAsia="Times New Roman" w:hAnsi="Times New Roman" w:cs="Times New Roman"/>
          <w:color w:val="000000"/>
          <w:lang w:val="en-US"/>
        </w:rPr>
        <w:t xml:space="preserve"> cross-validation, one optimal RVR and one optimal SVR was yielded, where “optimal” refers to the respective </w:t>
      </w:r>
      <w:r w:rsidR="004744CF">
        <w:rPr>
          <w:rFonts w:ascii="Times New Roman" w:eastAsia="Times New Roman" w:hAnsi="Times New Roman" w:cs="Times New Roman"/>
          <w:color w:val="000000"/>
          <w:lang w:val="en-US"/>
        </w:rPr>
        <w:t>hyper</w:t>
      </w:r>
      <w:r w:rsidR="006A6AC5" w:rsidRPr="003E2A9A">
        <w:rPr>
          <w:rFonts w:ascii="Times New Roman" w:eastAsia="Times New Roman" w:hAnsi="Times New Roman" w:cs="Times New Roman"/>
          <w:color w:val="000000"/>
          <w:lang w:val="en-US"/>
        </w:rPr>
        <w:t xml:space="preserve">parameter configuration that allowed for the smallest average </w:t>
      </w:r>
      <w:r w:rsidR="00634391">
        <w:rPr>
          <w:rFonts w:ascii="Times New Roman" w:eastAsia="Times New Roman" w:hAnsi="Times New Roman" w:cs="Times New Roman"/>
          <w:color w:val="000000"/>
          <w:lang w:val="en-US"/>
        </w:rPr>
        <w:t>mean absolute error (</w:t>
      </w:r>
      <w:r w:rsidR="006A6AC5" w:rsidRPr="003E2A9A">
        <w:rPr>
          <w:rFonts w:ascii="Times New Roman" w:eastAsia="Times New Roman" w:hAnsi="Times New Roman" w:cs="Times New Roman"/>
          <w:color w:val="000000"/>
          <w:lang w:val="en-US"/>
        </w:rPr>
        <w:t>MAE</w:t>
      </w:r>
      <w:r w:rsidR="00634391">
        <w:rPr>
          <w:rFonts w:ascii="Times New Roman" w:eastAsia="Times New Roman" w:hAnsi="Times New Roman" w:cs="Times New Roman"/>
          <w:color w:val="000000"/>
          <w:lang w:val="en-US"/>
        </w:rPr>
        <w:t>)</w:t>
      </w:r>
      <w:r w:rsidR="006A6AC5" w:rsidRPr="003E2A9A">
        <w:rPr>
          <w:rFonts w:ascii="Times New Roman" w:eastAsia="Times New Roman" w:hAnsi="Times New Roman" w:cs="Times New Roman"/>
          <w:color w:val="000000"/>
          <w:lang w:val="en-US"/>
        </w:rPr>
        <w:t xml:space="preserve"> </w:t>
      </w:r>
      <w:r w:rsidR="0022254A" w:rsidRPr="003E2A9A">
        <w:rPr>
          <w:rFonts w:ascii="Times New Roman" w:eastAsia="Times New Roman" w:hAnsi="Times New Roman" w:cs="Times New Roman"/>
          <w:color w:val="000000"/>
          <w:lang w:val="en-US"/>
        </w:rPr>
        <w:t>b</w:t>
      </w:r>
      <w:r w:rsidR="006A6AC5" w:rsidRPr="003E2A9A">
        <w:rPr>
          <w:rFonts w:ascii="Times New Roman" w:eastAsia="Times New Roman" w:hAnsi="Times New Roman" w:cs="Times New Roman"/>
          <w:color w:val="000000"/>
          <w:lang w:val="en-US"/>
        </w:rPr>
        <w:t>etween CA an</w:t>
      </w:r>
      <w:r w:rsidR="004744CF">
        <w:rPr>
          <w:rFonts w:ascii="Times New Roman" w:eastAsia="Times New Roman" w:hAnsi="Times New Roman" w:cs="Times New Roman"/>
          <w:color w:val="000000"/>
          <w:lang w:val="en-US"/>
        </w:rPr>
        <w:t>d BPA across the validation set. T</w:t>
      </w:r>
      <w:r w:rsidR="006A6AC5" w:rsidRPr="003E2A9A">
        <w:rPr>
          <w:rFonts w:ascii="Times New Roman" w:eastAsia="Times New Roman" w:hAnsi="Times New Roman" w:cs="Times New Roman"/>
          <w:color w:val="000000"/>
          <w:lang w:val="en-US"/>
        </w:rPr>
        <w:t>he final model was the</w:t>
      </w:r>
      <w:r w:rsidR="004744CF">
        <w:rPr>
          <w:rFonts w:ascii="Times New Roman" w:eastAsia="Times New Roman" w:hAnsi="Times New Roman" w:cs="Times New Roman"/>
          <w:color w:val="000000"/>
          <w:lang w:val="en-US"/>
        </w:rPr>
        <w:t xml:space="preserve"> model</w:t>
      </w:r>
      <w:r w:rsidR="006A6AC5" w:rsidRPr="003E2A9A">
        <w:rPr>
          <w:rFonts w:ascii="Times New Roman" w:eastAsia="Times New Roman" w:hAnsi="Times New Roman" w:cs="Times New Roman"/>
          <w:color w:val="000000"/>
          <w:lang w:val="en-US"/>
        </w:rPr>
        <w:t xml:space="preserve"> with the smallest average MAE </w:t>
      </w:r>
      <w:r w:rsidR="00634391">
        <w:rPr>
          <w:rFonts w:ascii="Times New Roman" w:eastAsia="Times New Roman" w:hAnsi="Times New Roman" w:cs="Times New Roman"/>
          <w:color w:val="000000"/>
          <w:lang w:val="en-US"/>
        </w:rPr>
        <w:t xml:space="preserve">on the validation data </w:t>
      </w:r>
      <w:r w:rsidR="006A6AC5" w:rsidRPr="003E2A9A">
        <w:rPr>
          <w:rFonts w:ascii="Times New Roman" w:eastAsia="Times New Roman" w:hAnsi="Times New Roman" w:cs="Times New Roman"/>
          <w:color w:val="000000"/>
          <w:lang w:val="en-US"/>
        </w:rPr>
        <w:t>across the remaining two optimal models.</w:t>
      </w:r>
    </w:p>
    <w:p w14:paraId="366AFA71" w14:textId="10E2621F" w:rsidR="008E261C" w:rsidRPr="008E261C" w:rsidRDefault="008E261C" w:rsidP="003E2A9A">
      <w:pPr>
        <w:keepNext/>
        <w:spacing w:after="0" w:line="480" w:lineRule="auto"/>
        <w:jc w:val="both"/>
        <w:rPr>
          <w:rFonts w:ascii="Times New Roman" w:hAnsi="Times New Roman" w:cs="Times New Roman"/>
          <w:b/>
          <w:lang w:val="en-US"/>
        </w:rPr>
      </w:pPr>
      <w:r w:rsidRPr="008E261C">
        <w:rPr>
          <w:rFonts w:ascii="Times New Roman" w:eastAsia="Times New Roman" w:hAnsi="Times New Roman" w:cs="Times New Roman"/>
          <w:b/>
          <w:color w:val="000000"/>
          <w:lang w:val="en-US"/>
        </w:rPr>
        <w:t>2.3.3 Bias correction</w:t>
      </w:r>
    </w:p>
    <w:p w14:paraId="1256C8A4" w14:textId="310DB23A" w:rsidR="006A6AC5" w:rsidRPr="008E261C" w:rsidRDefault="00634391" w:rsidP="008E261C">
      <w:pPr>
        <w:spacing w:after="0" w:line="480" w:lineRule="auto"/>
        <w:jc w:val="both"/>
        <w:rPr>
          <w:rFonts w:ascii="Times New Roman" w:eastAsia="Times New Roman" w:hAnsi="Times New Roman" w:cs="Times New Roman"/>
          <w:lang w:val="en-US"/>
        </w:rPr>
      </w:pPr>
      <w:r>
        <w:rPr>
          <w:rFonts w:ascii="Times New Roman" w:eastAsia="Times New Roman" w:hAnsi="Times New Roman" w:cs="Times New Roman"/>
          <w:color w:val="000000"/>
          <w:lang w:val="en-US"/>
        </w:rPr>
        <w:t>Brain age</w:t>
      </w:r>
      <w:r w:rsidR="006A6AC5" w:rsidRPr="008E261C">
        <w:rPr>
          <w:rFonts w:ascii="Times New Roman" w:eastAsia="Times New Roman" w:hAnsi="Times New Roman" w:cs="Times New Roman"/>
          <w:color w:val="000000"/>
          <w:lang w:val="en-US"/>
        </w:rPr>
        <w:t xml:space="preserve"> is subject to a frequently reported bias, in which </w:t>
      </w:r>
      <w:r>
        <w:rPr>
          <w:rFonts w:ascii="Times New Roman" w:eastAsia="Times New Roman" w:hAnsi="Times New Roman" w:cs="Times New Roman"/>
          <w:color w:val="000000"/>
          <w:lang w:val="en-US"/>
        </w:rPr>
        <w:t>brain age</w:t>
      </w:r>
      <w:r w:rsidR="006A6AC5" w:rsidRPr="008E261C">
        <w:rPr>
          <w:rFonts w:ascii="Times New Roman" w:eastAsia="Times New Roman" w:hAnsi="Times New Roman" w:cs="Times New Roman"/>
          <w:color w:val="000000"/>
          <w:lang w:val="en-US"/>
        </w:rPr>
        <w:t xml:space="preserve"> of old</w:t>
      </w:r>
      <w:r>
        <w:rPr>
          <w:rFonts w:ascii="Times New Roman" w:eastAsia="Times New Roman" w:hAnsi="Times New Roman" w:cs="Times New Roman"/>
          <w:color w:val="000000"/>
          <w:lang w:val="en-US"/>
        </w:rPr>
        <w:t>er individuals is under- and brain age</w:t>
      </w:r>
      <w:r w:rsidR="006A6AC5" w:rsidRPr="008E261C">
        <w:rPr>
          <w:rFonts w:ascii="Times New Roman" w:eastAsia="Times New Roman" w:hAnsi="Times New Roman" w:cs="Times New Roman"/>
          <w:color w:val="000000"/>
          <w:lang w:val="en-US"/>
        </w:rPr>
        <w:t xml:space="preserve"> of younger individuals is overestimated</w:t>
      </w:r>
      <w:r w:rsidR="006A6AC5" w:rsidRPr="008E261C">
        <w:rPr>
          <w:rFonts w:ascii="Times New Roman" w:eastAsia="Times New Roman" w:hAnsi="Times New Roman" w:cs="Times New Roman"/>
          <w:color w:val="000000"/>
          <w:lang w:val="en-US"/>
        </w:rPr>
        <w:fldChar w:fldCharType="begin" w:fldLock="1"/>
      </w:r>
      <w:r w:rsidR="00475529">
        <w:rPr>
          <w:rFonts w:ascii="Times New Roman" w:eastAsia="Times New Roman" w:hAnsi="Times New Roman" w:cs="Times New Roman"/>
          <w:color w:val="000000"/>
          <w:lang w:val="en-US"/>
        </w:rPr>
        <w:instrText>ADDIN CSL_CITATION {"citationItems":[{"id":"ITEM-1","itemData":{"DOI":"10.1016/j.nicl.2019.102063","ISSN":"22131582","abstract":"The level of prediction error in the brain age estimation frameworks is associated with the authenticity of statistical inference on the basis of regression models. In this paper, we present an efficacious and plain bias-adjustment scheme using chronological age as a covariate through the training set for downgrading the prediction bias in a Brain-age estimation framework. We applied proposed bias-adjustment scheme coupled by a machine learning-based brain age framework on a large set of metabolic brain features acquired from 675 cognitively unimpaired adults through fluorodeoxyglucose positron emission tomography data as the training set to build a robust Brain-age estimation framework. Then, we tested the reliability of proposed bias-adjustment scheme on 75 cognitively unimpaired adults, 561 mild cognitive impairment patients as well as 362 Alzheimer's disease patients as independent test sets. Using the proposed method, we gained a strong R2 of 0.81 between the chronological age and brain estimated age, as well as an excellent mean absolute error of 2.66 years on 75 cognitively unimpaired adults as an independent set; whereas an R2 of 0.24 and a mean absolute error of 4.71 years was achieved without bias-adjustment. The simulation results demonstrated that the proposed bias-adjustment scheme has a strong capability to diminish prediction error in brain age estimation frameworks for clinical settings.","author":[{"dropping-particle":"","family":"Beheshti","given":"Iman","non-dropping-particle":"","parse-names":false,"suffix":""},{"dropping-particle":"","family":"Nugent","given":"Scott","non-dropping-particle":"","parse-names":false,"suffix":""},{"dropping-particle":"","family":"Potvin","given":"Olivier","non-dropping-particle":"","parse-names":false,"suffix":""},{"dropping-particle":"","family":"Duchesne","given":"Simon","non-dropping-particle":"","parse-names":false,"suffix":""}],"container-title":"NeuroImage: Clinical","id":"ITEM-1","issued":{"date-parts":[["2019"]]},"title":"Bias-adjustment in neuroimaging-based brain age frameworks: A robust scheme","type":"article-journal","volume":"24"},"uris":["http://www.mendeley.com/documents/?uuid=9e38288c-47a7-3fd8-a73f-0ceebcf7b5e7"]}],"mendeley":{"formattedCitation":"&lt;sup&gt;22&lt;/sup&gt;","plainTextFormattedCitation":"22","previouslyFormattedCitation":"&lt;sup&gt;22&lt;/sup&gt;"},"properties":{"noteIndex":0},"schema":"https://github.com/citation-style-language/schema/raw/master/csl-citation.json"}</w:instrText>
      </w:r>
      <w:r w:rsidR="006A6AC5" w:rsidRPr="008E261C">
        <w:rPr>
          <w:rFonts w:ascii="Times New Roman" w:eastAsia="Times New Roman" w:hAnsi="Times New Roman" w:cs="Times New Roman"/>
          <w:color w:val="000000"/>
          <w:lang w:val="en-US"/>
        </w:rPr>
        <w:fldChar w:fldCharType="separate"/>
      </w:r>
      <w:r w:rsidR="007C6F81" w:rsidRPr="007C6F81">
        <w:rPr>
          <w:rFonts w:ascii="Times New Roman" w:eastAsia="Times New Roman" w:hAnsi="Times New Roman" w:cs="Times New Roman"/>
          <w:noProof/>
          <w:color w:val="000000"/>
          <w:vertAlign w:val="superscript"/>
          <w:lang w:val="en-US"/>
        </w:rPr>
        <w:t>22</w:t>
      </w:r>
      <w:r w:rsidR="006A6AC5" w:rsidRPr="008E261C">
        <w:rPr>
          <w:rFonts w:ascii="Times New Roman" w:eastAsia="Times New Roman" w:hAnsi="Times New Roman" w:cs="Times New Roman"/>
          <w:color w:val="000000"/>
          <w:lang w:val="en-US"/>
        </w:rPr>
        <w:fldChar w:fldCharType="end"/>
      </w:r>
      <w:r w:rsidR="006A6AC5" w:rsidRPr="008E261C">
        <w:rPr>
          <w:rFonts w:ascii="Times New Roman" w:eastAsia="Times New Roman" w:hAnsi="Times New Roman" w:cs="Times New Roman"/>
          <w:color w:val="000000"/>
          <w:lang w:val="en-US"/>
        </w:rPr>
        <w:t>, regardless of the data or method under consideration</w:t>
      </w:r>
      <w:r w:rsidR="006A6AC5" w:rsidRPr="008E261C">
        <w:rPr>
          <w:rFonts w:ascii="Times New Roman" w:eastAsia="Times New Roman" w:hAnsi="Times New Roman" w:cs="Times New Roman"/>
          <w:color w:val="000000"/>
          <w:lang w:val="en-US"/>
        </w:rPr>
        <w:fldChar w:fldCharType="begin" w:fldLock="1"/>
      </w:r>
      <w:r w:rsidR="00475529">
        <w:rPr>
          <w:rFonts w:ascii="Times New Roman" w:eastAsia="Times New Roman" w:hAnsi="Times New Roman" w:cs="Times New Roman"/>
          <w:color w:val="000000"/>
          <w:lang w:val="en-US"/>
        </w:rPr>
        <w:instrText>ADDIN CSL_CITATION {"citationItems":[{"id":"ITEM-1","itemData":{"DOI":"10.1002/hbm.24588","ISSN":"10970193","abstract":"Brain age prediction using machine-learning techniques has recently attracted growing attention, as it has the potential to serve as a biomarker for characterizing the typical brain development and neuropsychiatric disorders. Yet one long-standing problem is that the predicted brain age is overestimated in younger subjects and underestimated in older. There is a plethora of claims as to the bias origins, both methodologically and in data itself. With a large neuroanatomical dataset (N = 2,026; 6–89 years of age) from multiple shared datasets, we show this bias is neither data-dependent nor specific to particular method including deep neural network. We present an alternative account that offers a statistical explanation for the bias and describe a simple, yet efficient, method using general linear model to adjust the bias. We demonstrate the effectiveness of bias adjustment with a large multi-modal neuroimaging data (N = 804; 8–21 years of age) for both healthy controls and post-traumatic stress disorders patients obtained from the Philadelphia Neurodevelopmental Cohort.","author":[{"dropping-particle":"","family":"Liang","given":"Hualou","non-dropping-particle":"","parse-names":false,"suffix":""},{"dropping-particle":"","family":"Zhang","given":"Fengqing","non-dropping-particle":"","parse-names":false,"suffix":""},{"dropping-particle":"","family":"Niu","given":"Xin","non-dropping-particle":"","parse-names":false,"suffix":""}],"container-title":"Human Brain Mapping","id":"ITEM-1","issue":"11","issued":{"date-parts":[["2019"]]},"title":"Investigating systematic bias in brain age estimation with application to post-traumatic stress disorders","type":"article-journal","volume":"40"},"uris":["http://www.mendeley.com/documents/?uuid=c5cba0d1-132b-3165-89ce-c3bc18f06d58"]}],"mendeley":{"formattedCitation":"&lt;sup&gt;23&lt;/sup&gt;","plainTextFormattedCitation":"23","previouslyFormattedCitation":"&lt;sup&gt;23&lt;/sup&gt;"},"properties":{"noteIndex":0},"schema":"https://github.com/citation-style-language/schema/raw/master/csl-citation.json"}</w:instrText>
      </w:r>
      <w:r w:rsidR="006A6AC5" w:rsidRPr="008E261C">
        <w:rPr>
          <w:rFonts w:ascii="Times New Roman" w:eastAsia="Times New Roman" w:hAnsi="Times New Roman" w:cs="Times New Roman"/>
          <w:color w:val="000000"/>
          <w:lang w:val="en-US"/>
        </w:rPr>
        <w:fldChar w:fldCharType="separate"/>
      </w:r>
      <w:r w:rsidR="007C6F81" w:rsidRPr="007C6F81">
        <w:rPr>
          <w:rFonts w:ascii="Times New Roman" w:eastAsia="Times New Roman" w:hAnsi="Times New Roman" w:cs="Times New Roman"/>
          <w:noProof/>
          <w:color w:val="000000"/>
          <w:vertAlign w:val="superscript"/>
          <w:lang w:val="en-US"/>
        </w:rPr>
        <w:t>23</w:t>
      </w:r>
      <w:r w:rsidR="006A6AC5" w:rsidRPr="008E261C">
        <w:rPr>
          <w:rFonts w:ascii="Times New Roman" w:eastAsia="Times New Roman" w:hAnsi="Times New Roman" w:cs="Times New Roman"/>
          <w:color w:val="000000"/>
          <w:lang w:val="en-US"/>
        </w:rPr>
        <w:fldChar w:fldCharType="end"/>
      </w:r>
      <w:r w:rsidR="006A6AC5" w:rsidRPr="008E261C">
        <w:rPr>
          <w:rFonts w:ascii="Times New Roman" w:eastAsia="Times New Roman" w:hAnsi="Times New Roman" w:cs="Times New Roman"/>
          <w:color w:val="000000"/>
          <w:lang w:val="en-US"/>
        </w:rPr>
        <w:t xml:space="preserve">. </w:t>
      </w:r>
      <w:r w:rsidR="008E261C">
        <w:rPr>
          <w:rFonts w:ascii="Times New Roman" w:eastAsia="Times New Roman" w:hAnsi="Times New Roman" w:cs="Times New Roman"/>
          <w:color w:val="000000"/>
          <w:lang w:val="en-US"/>
        </w:rPr>
        <w:t>Here, b</w:t>
      </w:r>
      <w:r w:rsidR="006A6AC5" w:rsidRPr="008E261C">
        <w:rPr>
          <w:rFonts w:ascii="Times New Roman" w:eastAsia="Times New Roman" w:hAnsi="Times New Roman" w:cs="Times New Roman"/>
          <w:color w:val="000000"/>
          <w:lang w:val="en-US"/>
        </w:rPr>
        <w:t xml:space="preserve">ias correction </w:t>
      </w:r>
      <w:r w:rsidR="008E261C">
        <w:rPr>
          <w:rFonts w:ascii="Times New Roman" w:eastAsia="Times New Roman" w:hAnsi="Times New Roman" w:cs="Times New Roman"/>
          <w:color w:val="000000"/>
          <w:lang w:val="en-US"/>
        </w:rPr>
        <w:t>parame</w:t>
      </w:r>
      <w:r>
        <w:rPr>
          <w:rFonts w:ascii="Times New Roman" w:eastAsia="Times New Roman" w:hAnsi="Times New Roman" w:cs="Times New Roman"/>
          <w:color w:val="000000"/>
          <w:lang w:val="en-US"/>
        </w:rPr>
        <w:t xml:space="preserve">ters </w:t>
      </w:r>
      <w:proofErr w:type="gramStart"/>
      <w:r>
        <w:rPr>
          <w:rFonts w:ascii="Times New Roman" w:eastAsia="Times New Roman" w:hAnsi="Times New Roman" w:cs="Times New Roman"/>
          <w:color w:val="000000"/>
          <w:lang w:val="en-US"/>
        </w:rPr>
        <w:t>were estimated</w:t>
      </w:r>
      <w:proofErr w:type="gramEnd"/>
      <w:r>
        <w:rPr>
          <w:rFonts w:ascii="Times New Roman" w:eastAsia="Times New Roman" w:hAnsi="Times New Roman" w:cs="Times New Roman"/>
          <w:color w:val="000000"/>
          <w:lang w:val="en-US"/>
        </w:rPr>
        <w:t xml:space="preserve"> using a linear model </w:t>
      </w:r>
      <w:r w:rsidR="008E261C">
        <w:rPr>
          <w:rFonts w:ascii="Times New Roman" w:eastAsia="Times New Roman" w:hAnsi="Times New Roman" w:cs="Times New Roman"/>
          <w:color w:val="000000"/>
          <w:lang w:val="en-US"/>
        </w:rPr>
        <w:t xml:space="preserve">in the </w:t>
      </w:r>
      <w:r w:rsidR="006A6AC5" w:rsidRPr="008E261C">
        <w:rPr>
          <w:rFonts w:ascii="Times New Roman" w:eastAsia="Times New Roman" w:hAnsi="Times New Roman" w:cs="Times New Roman"/>
          <w:color w:val="000000"/>
          <w:lang w:val="en-US"/>
        </w:rPr>
        <w:t xml:space="preserve">validation </w:t>
      </w:r>
      <w:r w:rsidR="008E261C">
        <w:rPr>
          <w:rFonts w:ascii="Times New Roman" w:eastAsia="Times New Roman" w:hAnsi="Times New Roman" w:cs="Times New Roman"/>
          <w:color w:val="000000"/>
          <w:lang w:val="en-US"/>
        </w:rPr>
        <w:t>set</w:t>
      </w:r>
      <w:r w:rsidR="006A6AC5" w:rsidRPr="008E261C">
        <w:rPr>
          <w:rFonts w:ascii="Times New Roman" w:eastAsia="Times New Roman" w:hAnsi="Times New Roman" w:cs="Times New Roman"/>
          <w:color w:val="000000"/>
          <w:lang w:val="en-US"/>
        </w:rPr>
        <w:t xml:space="preserve">, and subsequently applied to </w:t>
      </w:r>
      <w:r w:rsidR="008E261C">
        <w:rPr>
          <w:rFonts w:ascii="Times New Roman" w:eastAsia="Times New Roman" w:hAnsi="Times New Roman" w:cs="Times New Roman"/>
          <w:color w:val="000000"/>
          <w:lang w:val="en-US"/>
        </w:rPr>
        <w:t>all</w:t>
      </w:r>
      <w:r w:rsidR="006A6AC5" w:rsidRPr="008E261C">
        <w:rPr>
          <w:rFonts w:ascii="Times New Roman" w:eastAsia="Times New Roman" w:hAnsi="Times New Roman" w:cs="Times New Roman"/>
          <w:color w:val="000000"/>
          <w:lang w:val="en-US"/>
        </w:rPr>
        <w:t xml:space="preserve"> test </w:t>
      </w:r>
      <w:r w:rsidR="008E261C">
        <w:rPr>
          <w:rFonts w:ascii="Times New Roman" w:eastAsia="Times New Roman" w:hAnsi="Times New Roman" w:cs="Times New Roman"/>
          <w:color w:val="000000"/>
          <w:lang w:val="en-US"/>
        </w:rPr>
        <w:t>sets</w:t>
      </w:r>
      <w:r w:rsidR="006A6AC5" w:rsidRPr="008E261C">
        <w:rPr>
          <w:rFonts w:ascii="Times New Roman" w:eastAsia="Times New Roman" w:hAnsi="Times New Roman" w:cs="Times New Roman"/>
          <w:color w:val="000000"/>
          <w:lang w:val="en-US"/>
        </w:rPr>
        <w:t xml:space="preserve">. </w:t>
      </w:r>
      <w:r w:rsidR="00496D07">
        <w:rPr>
          <w:rFonts w:ascii="Times New Roman" w:eastAsia="Times New Roman" w:hAnsi="Times New Roman" w:cs="Times New Roman"/>
          <w:color w:val="000000"/>
          <w:lang w:val="en-US"/>
        </w:rPr>
        <w:t xml:space="preserve">The final </w:t>
      </w:r>
      <w:r>
        <w:rPr>
          <w:rFonts w:ascii="Times New Roman" w:eastAsia="Times New Roman" w:hAnsi="Times New Roman" w:cs="Times New Roman"/>
          <w:color w:val="000000"/>
          <w:lang w:val="en-US"/>
        </w:rPr>
        <w:t>brain age</w:t>
      </w:r>
      <w:r w:rsidR="00496D07">
        <w:rPr>
          <w:rFonts w:ascii="Times New Roman" w:eastAsia="Times New Roman" w:hAnsi="Times New Roman" w:cs="Times New Roman"/>
          <w:color w:val="000000"/>
          <w:lang w:val="en-US"/>
        </w:rPr>
        <w:t xml:space="preserve"> </w:t>
      </w:r>
      <w:proofErr w:type="gramStart"/>
      <w:r w:rsidR="006A6AC5" w:rsidRPr="008E261C">
        <w:rPr>
          <w:rFonts w:ascii="Times New Roman" w:eastAsia="Times New Roman" w:hAnsi="Times New Roman" w:cs="Times New Roman"/>
          <w:color w:val="000000"/>
          <w:lang w:val="en-US"/>
        </w:rPr>
        <w:t>was</w:t>
      </w:r>
      <w:r w:rsidR="00496D07">
        <w:rPr>
          <w:rFonts w:ascii="Times New Roman" w:eastAsia="Times New Roman" w:hAnsi="Times New Roman" w:cs="Times New Roman"/>
          <w:color w:val="000000"/>
          <w:lang w:val="en-US"/>
        </w:rPr>
        <w:t xml:space="preserve"> </w:t>
      </w:r>
      <w:r>
        <w:rPr>
          <w:rFonts w:ascii="Times New Roman" w:eastAsia="Times New Roman" w:hAnsi="Times New Roman" w:cs="Times New Roman"/>
          <w:color w:val="000000"/>
          <w:lang w:val="en-US"/>
        </w:rPr>
        <w:t>calculated</w:t>
      </w:r>
      <w:proofErr w:type="gramEnd"/>
      <w:r w:rsidR="00496D07">
        <w:rPr>
          <w:rFonts w:ascii="Times New Roman" w:eastAsia="Times New Roman" w:hAnsi="Times New Roman" w:cs="Times New Roman"/>
          <w:color w:val="000000"/>
          <w:lang w:val="en-US"/>
        </w:rPr>
        <w:t xml:space="preserve"> </w:t>
      </w:r>
      <w:r w:rsidR="006A6AC5" w:rsidRPr="008E261C">
        <w:rPr>
          <w:rFonts w:ascii="Times New Roman" w:eastAsia="Times New Roman" w:hAnsi="Times New Roman" w:cs="Times New Roman"/>
          <w:color w:val="000000"/>
          <w:lang w:val="en-US"/>
        </w:rPr>
        <w:t>using slope (ɑ) and an intercept (β)</w:t>
      </w:r>
      <w:r w:rsidR="00496D07">
        <w:rPr>
          <w:rFonts w:ascii="Times New Roman" w:eastAsia="Times New Roman" w:hAnsi="Times New Roman" w:cs="Times New Roman"/>
          <w:color w:val="000000"/>
          <w:lang w:val="en-US"/>
        </w:rPr>
        <w:t xml:space="preserve"> as follows</w:t>
      </w:r>
      <w:r w:rsidR="006A6AC5" w:rsidRPr="008E261C">
        <w:rPr>
          <w:rFonts w:ascii="Times New Roman" w:eastAsia="Times New Roman" w:hAnsi="Times New Roman" w:cs="Times New Roman"/>
          <w:color w:val="000000"/>
          <w:lang w:val="en-US"/>
        </w:rPr>
        <w:t>:</w:t>
      </w:r>
    </w:p>
    <w:p w14:paraId="265C08C2" w14:textId="77777777" w:rsidR="006A6AC5" w:rsidRPr="000F7936" w:rsidRDefault="00D523D0" w:rsidP="006A6AC5">
      <w:pPr>
        <w:spacing w:after="0" w:line="480" w:lineRule="auto"/>
        <w:ind w:left="708" w:firstLine="720"/>
        <w:jc w:val="both"/>
        <w:rPr>
          <w:rFonts w:ascii="Times New Roman" w:eastAsia="Times New Roman" w:hAnsi="Times New Roman" w:cs="Times New Roman"/>
          <w:b/>
          <w:i/>
          <w:lang w:val="en-US"/>
        </w:rPr>
      </w:pPr>
      <m:oMathPara>
        <m:oMath>
          <m:sSub>
            <m:sSubPr>
              <m:ctrlPr>
                <w:rPr>
                  <w:rFonts w:ascii="Cambria Math" w:eastAsia="Times New Roman" w:hAnsi="Cambria Math" w:cs="Times New Roman"/>
                  <w:b/>
                  <w:i/>
                  <w:lang w:val="en-US"/>
                </w:rPr>
              </m:ctrlPr>
            </m:sSubPr>
            <m:e>
              <m:r>
                <m:rPr>
                  <m:sty m:val="bi"/>
                </m:rPr>
                <w:rPr>
                  <w:rFonts w:ascii="Cambria Math" w:eastAsia="Times New Roman" w:hAnsi="Cambria Math" w:cs="Times New Roman"/>
                  <w:lang w:val="en-US"/>
                </w:rPr>
                <m:t>Predicted age</m:t>
              </m:r>
            </m:e>
            <m:sub>
              <m:r>
                <m:rPr>
                  <m:sty m:val="bi"/>
                </m:rPr>
                <w:rPr>
                  <w:rFonts w:ascii="Cambria Math" w:eastAsia="Times New Roman" w:hAnsi="Cambria Math" w:cs="Times New Roman"/>
                  <w:lang w:val="en-US"/>
                </w:rPr>
                <m:t>corrected with CA</m:t>
              </m:r>
            </m:sub>
          </m:sSub>
          <m:r>
            <m:rPr>
              <m:sty m:val="bi"/>
            </m:rPr>
            <w:rPr>
              <w:rFonts w:ascii="Cambria Math" w:eastAsia="Times New Roman" w:hAnsi="Cambria Math" w:cs="Times New Roman"/>
              <w:lang w:val="en-US"/>
            </w:rPr>
            <m:t>=</m:t>
          </m:r>
          <m:sSub>
            <m:sSubPr>
              <m:ctrlPr>
                <w:rPr>
                  <w:rFonts w:ascii="Cambria Math" w:eastAsia="Times New Roman" w:hAnsi="Cambria Math" w:cs="Times New Roman"/>
                  <w:b/>
                  <w:i/>
                  <w:lang w:val="en-US"/>
                </w:rPr>
              </m:ctrlPr>
            </m:sSubPr>
            <m:e>
              <m:r>
                <m:rPr>
                  <m:sty m:val="bi"/>
                </m:rPr>
                <w:rPr>
                  <w:rFonts w:ascii="Cambria Math" w:eastAsia="Times New Roman" w:hAnsi="Cambria Math" w:cs="Times New Roman"/>
                  <w:lang w:val="en-US"/>
                </w:rPr>
                <m:t>Predicted age</m:t>
              </m:r>
            </m:e>
            <m:sub>
              <m:r>
                <m:rPr>
                  <m:sty m:val="bi"/>
                </m:rPr>
                <w:rPr>
                  <w:rFonts w:ascii="Cambria Math" w:eastAsia="Times New Roman" w:hAnsi="Cambria Math" w:cs="Times New Roman"/>
                  <w:lang w:val="en-US"/>
                </w:rPr>
                <m:t>uncorrected</m:t>
              </m:r>
            </m:sub>
          </m:sSub>
          <m:r>
            <m:rPr>
              <m:sty m:val="bi"/>
            </m:rPr>
            <w:rPr>
              <w:rFonts w:ascii="Cambria Math" w:eastAsia="Times New Roman" w:hAnsi="Cambria Math" w:cs="Times New Roman"/>
              <w:lang w:val="en-US"/>
            </w:rPr>
            <m:t>-(α*CA+β)</m:t>
          </m:r>
        </m:oMath>
      </m:oMathPara>
    </w:p>
    <w:p w14:paraId="629F56D1" w14:textId="45860FFE" w:rsidR="00496D07" w:rsidRPr="00496D07" w:rsidRDefault="00496D07" w:rsidP="00496D07">
      <w:pPr>
        <w:spacing w:after="0" w:line="480" w:lineRule="auto"/>
        <w:jc w:val="both"/>
        <w:rPr>
          <w:rFonts w:ascii="Times New Roman" w:eastAsia="Times New Roman" w:hAnsi="Times New Roman" w:cs="Times New Roman"/>
          <w:b/>
          <w:bCs/>
          <w:color w:val="000000"/>
          <w:lang w:val="en-US"/>
        </w:rPr>
      </w:pPr>
      <w:r w:rsidRPr="00496D07">
        <w:rPr>
          <w:rFonts w:ascii="Times New Roman" w:eastAsia="Times New Roman" w:hAnsi="Times New Roman" w:cs="Times New Roman"/>
          <w:b/>
          <w:bCs/>
          <w:color w:val="000000"/>
          <w:lang w:val="en-US"/>
        </w:rPr>
        <w:t xml:space="preserve">2.3.4 </w:t>
      </w:r>
      <w:r>
        <w:rPr>
          <w:rFonts w:ascii="Times New Roman" w:eastAsia="Times New Roman" w:hAnsi="Times New Roman" w:cs="Times New Roman"/>
          <w:b/>
          <w:bCs/>
          <w:color w:val="000000"/>
          <w:lang w:val="en-US"/>
        </w:rPr>
        <w:t>Precision of brain-predicted age</w:t>
      </w:r>
      <w:r w:rsidR="003E54F8">
        <w:rPr>
          <w:rFonts w:ascii="Times New Roman" w:eastAsia="Times New Roman" w:hAnsi="Times New Roman" w:cs="Times New Roman"/>
          <w:b/>
          <w:bCs/>
          <w:color w:val="000000"/>
          <w:lang w:val="en-US"/>
        </w:rPr>
        <w:t xml:space="preserve"> and brain age gap</w:t>
      </w:r>
    </w:p>
    <w:p w14:paraId="3ABB44E4" w14:textId="00348560" w:rsidR="00496D07" w:rsidRDefault="006A6AC5" w:rsidP="00496D07">
      <w:pPr>
        <w:spacing w:after="0" w:line="480" w:lineRule="auto"/>
        <w:jc w:val="both"/>
        <w:rPr>
          <w:rFonts w:ascii="Times New Roman" w:eastAsia="Times New Roman" w:hAnsi="Times New Roman" w:cs="Times New Roman"/>
          <w:bCs/>
          <w:color w:val="000000"/>
          <w:lang w:val="en-US"/>
        </w:rPr>
      </w:pPr>
      <w:r w:rsidRPr="000F7936">
        <w:rPr>
          <w:rFonts w:ascii="Times New Roman" w:eastAsia="Times New Roman" w:hAnsi="Times New Roman" w:cs="Times New Roman"/>
          <w:bCs/>
          <w:color w:val="000000"/>
          <w:lang w:val="en-US"/>
        </w:rPr>
        <w:t xml:space="preserve">As a result </w:t>
      </w:r>
      <w:r>
        <w:rPr>
          <w:rFonts w:ascii="Times New Roman" w:eastAsia="Times New Roman" w:hAnsi="Times New Roman" w:cs="Times New Roman"/>
          <w:bCs/>
          <w:color w:val="000000"/>
          <w:lang w:val="en-US"/>
        </w:rPr>
        <w:t>of</w:t>
      </w:r>
      <w:r w:rsidRPr="000F7936">
        <w:rPr>
          <w:rFonts w:ascii="Times New Roman" w:eastAsia="Times New Roman" w:hAnsi="Times New Roman" w:cs="Times New Roman"/>
          <w:bCs/>
          <w:color w:val="000000"/>
          <w:lang w:val="en-US"/>
        </w:rPr>
        <w:t xml:space="preserve"> the above described nested cross-validation approach, we obtained five</w:t>
      </w:r>
      <w:r w:rsidR="00496D07">
        <w:rPr>
          <w:rFonts w:ascii="Times New Roman" w:eastAsia="Times New Roman" w:hAnsi="Times New Roman" w:cs="Times New Roman"/>
          <w:bCs/>
          <w:color w:val="000000"/>
          <w:lang w:val="en-US"/>
        </w:rPr>
        <w:t xml:space="preserve"> final models per modality. Thus, per modality, we obtained</w:t>
      </w:r>
      <w:r w:rsidRPr="000F7936">
        <w:rPr>
          <w:rFonts w:ascii="Times New Roman" w:eastAsia="Times New Roman" w:hAnsi="Times New Roman" w:cs="Times New Roman"/>
          <w:bCs/>
          <w:color w:val="000000"/>
          <w:lang w:val="en-US"/>
        </w:rPr>
        <w:t xml:space="preserve"> one prediction per (non-outlier) s</w:t>
      </w:r>
      <w:r w:rsidR="00634391">
        <w:rPr>
          <w:rFonts w:ascii="Times New Roman" w:eastAsia="Times New Roman" w:hAnsi="Times New Roman" w:cs="Times New Roman"/>
          <w:bCs/>
          <w:color w:val="000000"/>
          <w:lang w:val="en-US"/>
        </w:rPr>
        <w:t>ubject in the CN sample (n = 357</w:t>
      </w:r>
      <w:r w:rsidRPr="000F7936">
        <w:rPr>
          <w:rFonts w:ascii="Times New Roman" w:eastAsia="Times New Roman" w:hAnsi="Times New Roman" w:cs="Times New Roman"/>
          <w:bCs/>
          <w:color w:val="000000"/>
          <w:lang w:val="en-US"/>
        </w:rPr>
        <w:t>), and five predictions per (non-outlier) subject in the CN</w:t>
      </w:r>
      <w:r w:rsidR="00634391">
        <w:rPr>
          <w:rFonts w:ascii="Times New Roman" w:eastAsia="Times New Roman" w:hAnsi="Times New Roman" w:cs="Times New Roman"/>
          <w:bCs/>
          <w:color w:val="000000"/>
          <w:vertAlign w:val="subscript"/>
          <w:lang w:val="en-US"/>
        </w:rPr>
        <w:t>OASIS</w:t>
      </w:r>
      <w:r w:rsidRPr="000F7936">
        <w:rPr>
          <w:rFonts w:ascii="Times New Roman" w:eastAsia="Times New Roman" w:hAnsi="Times New Roman" w:cs="Times New Roman"/>
          <w:bCs/>
          <w:color w:val="000000"/>
          <w:lang w:val="en-US"/>
        </w:rPr>
        <w:t xml:space="preserve"> (</w:t>
      </w:r>
      <w:r w:rsidR="00634391">
        <w:rPr>
          <w:rFonts w:ascii="Times New Roman" w:eastAsia="Times New Roman" w:hAnsi="Times New Roman" w:cs="Times New Roman"/>
          <w:bCs/>
          <w:color w:val="000000"/>
          <w:lang w:val="en-US"/>
        </w:rPr>
        <w:t xml:space="preserve">n = </w:t>
      </w:r>
      <w:r w:rsidRPr="000F7936">
        <w:rPr>
          <w:rFonts w:ascii="Times New Roman" w:eastAsia="Times New Roman" w:hAnsi="Times New Roman" w:cs="Times New Roman"/>
          <w:bCs/>
          <w:color w:val="000000"/>
          <w:lang w:val="en-US"/>
        </w:rPr>
        <w:t>52)</w:t>
      </w:r>
      <w:r w:rsidR="00634391">
        <w:rPr>
          <w:rFonts w:ascii="Times New Roman" w:eastAsia="Times New Roman" w:hAnsi="Times New Roman" w:cs="Times New Roman"/>
          <w:bCs/>
          <w:color w:val="000000"/>
          <w:lang w:val="en-US"/>
        </w:rPr>
        <w:t>, SCI</w:t>
      </w:r>
      <w:r w:rsidR="00634391">
        <w:rPr>
          <w:rFonts w:ascii="Times New Roman" w:eastAsia="Times New Roman" w:hAnsi="Times New Roman" w:cs="Times New Roman"/>
          <w:bCs/>
          <w:color w:val="000000"/>
          <w:vertAlign w:val="subscript"/>
          <w:lang w:val="en-US"/>
        </w:rPr>
        <w:t xml:space="preserve">DELCODE </w:t>
      </w:r>
      <w:r w:rsidR="00634391">
        <w:rPr>
          <w:rFonts w:ascii="Times New Roman" w:eastAsia="Times New Roman" w:hAnsi="Times New Roman" w:cs="Times New Roman"/>
          <w:bCs/>
          <w:color w:val="000000"/>
          <w:lang w:val="en-US"/>
        </w:rPr>
        <w:t>(n = 88), MCI</w:t>
      </w:r>
      <w:r w:rsidR="00634391">
        <w:rPr>
          <w:rFonts w:ascii="Times New Roman" w:eastAsia="Times New Roman" w:hAnsi="Times New Roman" w:cs="Times New Roman"/>
          <w:bCs/>
          <w:color w:val="000000"/>
          <w:vertAlign w:val="subscript"/>
          <w:lang w:val="en-US"/>
        </w:rPr>
        <w:t>ADNI</w:t>
      </w:r>
      <w:r w:rsidR="00634391">
        <w:rPr>
          <w:rFonts w:ascii="Times New Roman" w:eastAsia="Times New Roman" w:hAnsi="Times New Roman" w:cs="Times New Roman"/>
          <w:bCs/>
          <w:color w:val="000000"/>
          <w:lang w:val="en-US"/>
        </w:rPr>
        <w:t xml:space="preserve"> (n = 596),</w:t>
      </w:r>
      <w:r w:rsidRPr="000F7936">
        <w:rPr>
          <w:rFonts w:ascii="Times New Roman" w:eastAsia="Times New Roman" w:hAnsi="Times New Roman" w:cs="Times New Roman"/>
          <w:bCs/>
          <w:color w:val="000000"/>
          <w:lang w:val="en-US"/>
        </w:rPr>
        <w:t xml:space="preserve"> and MCI</w:t>
      </w:r>
      <w:r w:rsidR="00634391">
        <w:rPr>
          <w:rFonts w:ascii="Times New Roman" w:eastAsia="Times New Roman" w:hAnsi="Times New Roman" w:cs="Times New Roman"/>
          <w:bCs/>
          <w:color w:val="000000"/>
          <w:vertAlign w:val="subscript"/>
          <w:lang w:val="en-US"/>
        </w:rPr>
        <w:t>DELCODE</w:t>
      </w:r>
      <w:r w:rsidRPr="000F7936">
        <w:rPr>
          <w:rFonts w:ascii="Times New Roman" w:eastAsia="Times New Roman" w:hAnsi="Times New Roman" w:cs="Times New Roman"/>
          <w:bCs/>
          <w:color w:val="000000"/>
          <w:lang w:val="en-US"/>
        </w:rPr>
        <w:t xml:space="preserve"> sample (n = </w:t>
      </w:r>
      <w:r w:rsidR="00634391">
        <w:rPr>
          <w:rFonts w:ascii="Times New Roman" w:eastAsia="Times New Roman" w:hAnsi="Times New Roman" w:cs="Times New Roman"/>
          <w:bCs/>
          <w:color w:val="000000"/>
          <w:lang w:val="en-US"/>
        </w:rPr>
        <w:t>80</w:t>
      </w:r>
      <w:r w:rsidRPr="000F7936">
        <w:rPr>
          <w:rFonts w:ascii="Times New Roman" w:eastAsia="Times New Roman" w:hAnsi="Times New Roman" w:cs="Times New Roman"/>
          <w:bCs/>
          <w:color w:val="000000"/>
          <w:lang w:val="en-US"/>
        </w:rPr>
        <w:t xml:space="preserve">). </w:t>
      </w:r>
      <w:r w:rsidR="003F17B1">
        <w:rPr>
          <w:rFonts w:ascii="Times New Roman" w:eastAsia="Times New Roman" w:hAnsi="Times New Roman" w:cs="Times New Roman"/>
          <w:bCs/>
          <w:color w:val="000000"/>
          <w:lang w:val="en-US"/>
        </w:rPr>
        <w:t xml:space="preserve">Feature importance of single brain regions towards this regression task </w:t>
      </w:r>
      <w:proofErr w:type="gramStart"/>
      <w:r w:rsidR="003F17B1">
        <w:rPr>
          <w:rFonts w:ascii="Times New Roman" w:eastAsia="Times New Roman" w:hAnsi="Times New Roman" w:cs="Times New Roman"/>
          <w:bCs/>
          <w:color w:val="000000"/>
          <w:lang w:val="en-US"/>
        </w:rPr>
        <w:t>was assessed</w:t>
      </w:r>
      <w:proofErr w:type="gramEnd"/>
      <w:r w:rsidR="003F17B1">
        <w:rPr>
          <w:rFonts w:ascii="Times New Roman" w:eastAsia="Times New Roman" w:hAnsi="Times New Roman" w:cs="Times New Roman"/>
          <w:bCs/>
          <w:color w:val="000000"/>
          <w:lang w:val="en-US"/>
        </w:rPr>
        <w:t xml:space="preserve"> by considering the learned weight coefficients of models with linear kernels. </w:t>
      </w:r>
      <w:r w:rsidR="003F17B1" w:rsidRPr="000F7936">
        <w:rPr>
          <w:rFonts w:ascii="Times New Roman" w:hAnsi="Times New Roman" w:cs="Times New Roman"/>
          <w:lang w:val="en-US"/>
        </w:rPr>
        <w:t xml:space="preserve">For non-linear kernels, weight coefficients are not </w:t>
      </w:r>
      <w:r w:rsidR="003F17B1">
        <w:rPr>
          <w:rFonts w:ascii="Times New Roman" w:hAnsi="Times New Roman" w:cs="Times New Roman"/>
          <w:lang w:val="en-US"/>
        </w:rPr>
        <w:t>possible to infer</w:t>
      </w:r>
      <w:r w:rsidR="003F17B1" w:rsidRPr="000F7936">
        <w:rPr>
          <w:rFonts w:ascii="Times New Roman" w:hAnsi="Times New Roman" w:cs="Times New Roman"/>
          <w:lang w:val="en-US"/>
        </w:rPr>
        <w:t xml:space="preserve">. </w:t>
      </w:r>
      <w:r w:rsidRPr="000F7936">
        <w:rPr>
          <w:rFonts w:ascii="Times New Roman" w:eastAsia="Times New Roman" w:hAnsi="Times New Roman" w:cs="Times New Roman"/>
          <w:bCs/>
          <w:color w:val="000000"/>
          <w:lang w:val="en-US"/>
        </w:rPr>
        <w:t>F</w:t>
      </w:r>
      <w:r w:rsidR="003F17B1">
        <w:rPr>
          <w:rFonts w:ascii="Times New Roman" w:eastAsia="Times New Roman" w:hAnsi="Times New Roman" w:cs="Times New Roman"/>
          <w:bCs/>
          <w:color w:val="000000"/>
          <w:lang w:val="en-US"/>
        </w:rPr>
        <w:t>inally, f</w:t>
      </w:r>
      <w:r w:rsidRPr="000F7936">
        <w:rPr>
          <w:rFonts w:ascii="Times New Roman" w:eastAsia="Times New Roman" w:hAnsi="Times New Roman" w:cs="Times New Roman"/>
          <w:bCs/>
          <w:color w:val="000000"/>
          <w:lang w:val="en-US"/>
        </w:rPr>
        <w:t xml:space="preserve">or each individual, </w:t>
      </w:r>
      <w:r>
        <w:rPr>
          <w:rFonts w:ascii="Times New Roman" w:eastAsia="Times New Roman" w:hAnsi="Times New Roman" w:cs="Times New Roman"/>
          <w:bCs/>
          <w:color w:val="000000"/>
          <w:lang w:val="en-US"/>
        </w:rPr>
        <w:t>BAG</w:t>
      </w:r>
      <w:r w:rsidR="00634391">
        <w:rPr>
          <w:rFonts w:ascii="Times New Roman" w:eastAsia="Times New Roman" w:hAnsi="Times New Roman" w:cs="Times New Roman"/>
          <w:bCs/>
          <w:color w:val="000000"/>
          <w:lang w:val="en-US"/>
        </w:rPr>
        <w:t xml:space="preserve"> </w:t>
      </w:r>
      <w:proofErr w:type="gramStart"/>
      <w:r w:rsidR="00634391">
        <w:rPr>
          <w:rFonts w:ascii="Times New Roman" w:eastAsia="Times New Roman" w:hAnsi="Times New Roman" w:cs="Times New Roman"/>
          <w:bCs/>
          <w:color w:val="000000"/>
          <w:lang w:val="en-US"/>
        </w:rPr>
        <w:t>was calculated</w:t>
      </w:r>
      <w:proofErr w:type="gramEnd"/>
      <w:r w:rsidR="00634391">
        <w:rPr>
          <w:rFonts w:ascii="Times New Roman" w:eastAsia="Times New Roman" w:hAnsi="Times New Roman" w:cs="Times New Roman"/>
          <w:bCs/>
          <w:color w:val="000000"/>
          <w:lang w:val="en-US"/>
        </w:rPr>
        <w:t xml:space="preserve"> as </w:t>
      </w:r>
      <w:r w:rsidR="00790E3D">
        <w:rPr>
          <w:rFonts w:ascii="Times New Roman" w:eastAsia="Times New Roman" w:hAnsi="Times New Roman" w:cs="Times New Roman"/>
          <w:bCs/>
          <w:color w:val="000000"/>
          <w:lang w:val="en-US"/>
        </w:rPr>
        <w:t xml:space="preserve">the difference between </w:t>
      </w:r>
      <w:r w:rsidR="00634391">
        <w:rPr>
          <w:rFonts w:ascii="Times New Roman" w:eastAsia="Times New Roman" w:hAnsi="Times New Roman" w:cs="Times New Roman"/>
          <w:bCs/>
          <w:color w:val="000000"/>
          <w:lang w:val="en-US"/>
        </w:rPr>
        <w:t>brain age</w:t>
      </w:r>
      <w:r w:rsidRPr="000F7936">
        <w:rPr>
          <w:rFonts w:ascii="Times New Roman" w:eastAsia="Times New Roman" w:hAnsi="Times New Roman" w:cs="Times New Roman"/>
          <w:bCs/>
          <w:color w:val="000000"/>
          <w:lang w:val="en-US"/>
        </w:rPr>
        <w:t xml:space="preserve"> </w:t>
      </w:r>
      <w:r w:rsidR="00790E3D">
        <w:rPr>
          <w:rFonts w:ascii="Times New Roman" w:eastAsia="Times New Roman" w:hAnsi="Times New Roman" w:cs="Times New Roman"/>
          <w:bCs/>
          <w:color w:val="000000"/>
          <w:lang w:val="en-US"/>
        </w:rPr>
        <w:t>and</w:t>
      </w:r>
      <w:r w:rsidRPr="000F7936">
        <w:rPr>
          <w:rFonts w:ascii="Times New Roman" w:eastAsia="Times New Roman" w:hAnsi="Times New Roman" w:cs="Times New Roman"/>
          <w:bCs/>
          <w:color w:val="000000"/>
          <w:lang w:val="en-US"/>
        </w:rPr>
        <w:t xml:space="preserve"> </w:t>
      </w:r>
      <w:r w:rsidR="00634391">
        <w:rPr>
          <w:rFonts w:ascii="Times New Roman" w:eastAsia="Times New Roman" w:hAnsi="Times New Roman" w:cs="Times New Roman"/>
          <w:bCs/>
          <w:color w:val="000000"/>
          <w:lang w:val="en-US"/>
        </w:rPr>
        <w:t>chronological age</w:t>
      </w:r>
      <w:r w:rsidR="005C7646">
        <w:rPr>
          <w:rFonts w:ascii="Times New Roman" w:eastAsia="Times New Roman" w:hAnsi="Times New Roman" w:cs="Times New Roman"/>
          <w:bCs/>
          <w:color w:val="000000"/>
          <w:lang w:val="en-US"/>
        </w:rPr>
        <w:t>, such that a positive BAG indicated higher brain age compared to chronological age</w:t>
      </w:r>
      <w:r w:rsidRPr="000F7936">
        <w:rPr>
          <w:rFonts w:ascii="Times New Roman" w:eastAsia="Times New Roman" w:hAnsi="Times New Roman" w:cs="Times New Roman"/>
          <w:bCs/>
          <w:color w:val="000000"/>
          <w:lang w:val="en-US"/>
        </w:rPr>
        <w:t xml:space="preserve">. </w:t>
      </w:r>
    </w:p>
    <w:p w14:paraId="354A755D" w14:textId="0ED4FE90" w:rsidR="006A6AC5" w:rsidRPr="00496D07" w:rsidRDefault="006A6AC5" w:rsidP="00496D07">
      <w:pPr>
        <w:spacing w:after="0" w:line="480" w:lineRule="auto"/>
        <w:jc w:val="both"/>
        <w:rPr>
          <w:rFonts w:ascii="Times New Roman" w:eastAsia="Times New Roman" w:hAnsi="Times New Roman" w:cs="Times New Roman"/>
          <w:bCs/>
          <w:color w:val="000000"/>
          <w:lang w:val="en-US"/>
        </w:rPr>
      </w:pPr>
      <w:r>
        <w:rPr>
          <w:rFonts w:ascii="Times New Roman" w:eastAsia="Times New Roman" w:hAnsi="Times New Roman" w:cs="Times New Roman"/>
          <w:b/>
          <w:color w:val="000000"/>
          <w:lang w:val="en-US"/>
        </w:rPr>
        <w:t xml:space="preserve">2.4 </w:t>
      </w:r>
      <w:r w:rsidRPr="000F7936">
        <w:rPr>
          <w:rFonts w:ascii="Times New Roman" w:eastAsia="Times New Roman" w:hAnsi="Times New Roman" w:cs="Times New Roman"/>
          <w:b/>
          <w:color w:val="000000"/>
          <w:lang w:val="en-US"/>
        </w:rPr>
        <w:t xml:space="preserve">Associations of </w:t>
      </w:r>
      <w:r w:rsidR="003E54F8">
        <w:rPr>
          <w:rFonts w:ascii="Times New Roman" w:eastAsia="Times New Roman" w:hAnsi="Times New Roman" w:cs="Times New Roman"/>
          <w:b/>
          <w:color w:val="000000"/>
          <w:lang w:val="en-US"/>
        </w:rPr>
        <w:t>brain age gap with cognitive performance, Alzheimer’s disease</w:t>
      </w:r>
      <w:r w:rsidRPr="000F7936">
        <w:rPr>
          <w:rFonts w:ascii="Times New Roman" w:eastAsia="Times New Roman" w:hAnsi="Times New Roman" w:cs="Times New Roman"/>
          <w:b/>
          <w:color w:val="000000"/>
          <w:lang w:val="en-US"/>
        </w:rPr>
        <w:t xml:space="preserve"> neuropathology, and cognitive decline</w:t>
      </w:r>
    </w:p>
    <w:p w14:paraId="04854C6D" w14:textId="704FA43D" w:rsidR="006A6AC5" w:rsidRPr="000F7936" w:rsidRDefault="006A6AC5" w:rsidP="006A6AC5">
      <w:pPr>
        <w:pStyle w:val="KeinLeerraum"/>
        <w:spacing w:line="480" w:lineRule="auto"/>
        <w:jc w:val="both"/>
        <w:rPr>
          <w:rFonts w:ascii="Times New Roman" w:eastAsia="Times New Roman" w:hAnsi="Times New Roman" w:cs="Times New Roman"/>
          <w:color w:val="000000"/>
          <w:lang w:val="en-US"/>
        </w:rPr>
      </w:pPr>
      <w:r w:rsidRPr="000F7936">
        <w:rPr>
          <w:rFonts w:ascii="Times New Roman" w:eastAsia="Times New Roman" w:hAnsi="Times New Roman" w:cs="Times New Roman"/>
          <w:color w:val="000000"/>
          <w:lang w:val="en-US"/>
        </w:rPr>
        <w:t>To assess</w:t>
      </w:r>
      <w:r w:rsidR="001A21D2">
        <w:rPr>
          <w:rFonts w:ascii="Times New Roman" w:eastAsia="Times New Roman" w:hAnsi="Times New Roman" w:cs="Times New Roman"/>
          <w:color w:val="000000"/>
          <w:lang w:val="en-US"/>
        </w:rPr>
        <w:t xml:space="preserve"> whether BAG is associated with cognitive performance, we calculated partial correlations between BAG and composite scores of memory (</w:t>
      </w:r>
      <w:r w:rsidRPr="000F7936">
        <w:rPr>
          <w:rFonts w:ascii="Times New Roman" w:eastAsia="Times New Roman" w:hAnsi="Times New Roman" w:cs="Times New Roman"/>
          <w:color w:val="000000"/>
          <w:lang w:val="en-US"/>
        </w:rPr>
        <w:t>ADNI-MEM</w:t>
      </w:r>
      <w:r w:rsidRPr="000F7936">
        <w:rPr>
          <w:rFonts w:ascii="Times New Roman" w:eastAsia="Times New Roman" w:hAnsi="Times New Roman" w:cs="Times New Roman"/>
          <w:color w:val="000000"/>
          <w:lang w:val="en-US"/>
        </w:rPr>
        <w:fldChar w:fldCharType="begin" w:fldLock="1"/>
      </w:r>
      <w:r w:rsidR="00D523D0">
        <w:rPr>
          <w:rFonts w:ascii="Times New Roman" w:eastAsia="Times New Roman" w:hAnsi="Times New Roman" w:cs="Times New Roman"/>
          <w:color w:val="000000"/>
          <w:lang w:val="en-US"/>
        </w:rPr>
        <w:instrText>ADDIN CSL_CITATION {"citationItems":[{"id":"ITEM-1","itemData":{"DOI":"10.1007/s11682-012-9186-z","ISSN":"19317565","abstract":"We sought to develop and evaluate a composite memory score from the neuropsychological battery used in the Alzheimer's Disease (AD) Neuroimaging Initiative (ADNI). We used modern psychometric approaches to analyze longitudinal Rey Auditory Verbal Learning Test (RAVLT, 2 versions), AD Assessment Schedule - Cognition (ADAS-Cog, 3 versions), Mini-Mental State Examination (MMSE), and Logical Memory data to develop ADNI-Mem, a composite memory score. We compared RAVLT and ADAS-Cog versions, and compared ADNI-Mem to RAVLT recall sum scores, four ADAS-Cog-derived scores, the MMSE, and the Clinical Dementia Rating Sum of Boxes. We evaluated rates of decline in normal cognition, mild cognitive impairment (MCI), and AD, ability to predict conversion from MCI to AD, strength of association with selected imaging parameters, and ability to differentiate rates of decline between participants with and without AD cerebrospinal fluid (CSF) signatures. The second version of the RAVLT was harder than the first. The ADAS-Cog versions were of similar difficulty. ADNI-Mem was slightly better at detecting change than total RAVLT recall scores. It was as good as or better than all of the other scores at predicting conversion from MCI to AD. It was associated with all our selected imaging parameters for people with MCI and AD. Participants with MCI with an AD CSF signature had somewhat more rapid decline than did those without. This paper illustrates appropriate methods for addressing the different versions of word lists, and demonstrates the additional power to be gleaned with a psychometrically sound composite memory score. © 2012 Springer Science+Business Media, LLC.","author":[{"dropping-particle":"","family":"Crane","given":"Paul K.","non-dropping-particle":"","parse-names":false,"suffix":""},{"dropping-particle":"","family":"Carle","given":"Adam","non-dropping-particle":"","parse-names":false,"suffix":""},{"dropping-particle":"","family":"Gibbons","given":"Laura E.","non-dropping-particle":"","parse-names":false,"suffix":""},{"dropping-particle":"","family":"Insel","given":"Philip","non-dropping-particle":"","parse-names":false,"suffix":""},{"dropping-particle":"","family":"Mackin","given":"R. Scott","non-dropping-particle":"","parse-names":false,"suffix":""},{"dropping-particle":"","family":"Gross","given":"Alden","non-dropping-particle":"","parse-names":false,"suffix":""},{"dropping-particle":"","family":"Jones","given":"Richard N.","non-dropping-particle":"","parse-names":false,"suffix":""},{"dropping-particle":"","family":"Mukherjee","given":"Shubhabrata","non-dropping-particle":"","parse-names":false,"suffix":""},{"dropping-particle":"","family":"Curtis","given":"S. Mc Kay","non-dropping-particle":"","parse-names":false,"suffix":""},{"dropping-particle":"","family":"Harvey","given":"Danielle","non-dropping-particle":"","parse-names":false,"suffix":""},{"dropping-particle":"","family":"Weiner","given":"Michael","non-dropping-particle":"","parse-names":false,"suffix":""},{"dropping-particle":"","family":"Mungas","given":"Dan","non-dropping-particle":"","parse-names":false,"suffix":""}],"container-title":"Brain Imaging and Behavior","id":"ITEM-1","issue":"4","issued":{"date-parts":[["2012"]]},"title":"Development and assessment of a composite score for memory in the Alzheimer's Disease Neuroimaging Initiative (ADNI)","type":"article-journal","volume":"6"},"uris":["http://www.mendeley.com/documents/?uuid=6483966e-d931-3292-84b5-3829623af1eb"]}],"mendeley":{"formattedCitation":"&lt;sup&gt;24&lt;/sup&gt;","plainTextFormattedCitation":"24","previouslyFormattedCitation":"&lt;sup&gt;24&lt;/sup&gt;"},"properties":{"noteIndex":0},"schema":"https://github.com/citation-style-language/schema/raw/master/csl-citation.json"}</w:instrText>
      </w:r>
      <w:r w:rsidRPr="000F7936">
        <w:rPr>
          <w:rFonts w:ascii="Times New Roman" w:eastAsia="Times New Roman" w:hAnsi="Times New Roman" w:cs="Times New Roman"/>
          <w:color w:val="000000"/>
          <w:lang w:val="en-US"/>
        </w:rPr>
        <w:fldChar w:fldCharType="separate"/>
      </w:r>
      <w:r w:rsidR="00117ADB" w:rsidRPr="00117ADB">
        <w:rPr>
          <w:rFonts w:ascii="Times New Roman" w:eastAsia="Times New Roman" w:hAnsi="Times New Roman" w:cs="Times New Roman"/>
          <w:noProof/>
          <w:color w:val="000000"/>
          <w:vertAlign w:val="superscript"/>
          <w:lang w:val="en-US"/>
        </w:rPr>
        <w:t>24</w:t>
      </w:r>
      <w:r w:rsidRPr="000F7936">
        <w:rPr>
          <w:rFonts w:ascii="Times New Roman" w:eastAsia="Times New Roman" w:hAnsi="Times New Roman" w:cs="Times New Roman"/>
          <w:color w:val="000000"/>
          <w:lang w:val="en-US"/>
        </w:rPr>
        <w:fldChar w:fldCharType="end"/>
      </w:r>
      <w:r w:rsidR="001A21D2">
        <w:rPr>
          <w:rFonts w:ascii="Times New Roman" w:eastAsia="Times New Roman" w:hAnsi="Times New Roman" w:cs="Times New Roman"/>
          <w:color w:val="000000"/>
          <w:lang w:val="en-US"/>
        </w:rPr>
        <w:t>),</w:t>
      </w:r>
      <w:r w:rsidRPr="000F7936">
        <w:rPr>
          <w:rFonts w:ascii="Times New Roman" w:eastAsia="Times New Roman" w:hAnsi="Times New Roman" w:cs="Times New Roman"/>
          <w:color w:val="000000"/>
          <w:lang w:val="en-US"/>
        </w:rPr>
        <w:t xml:space="preserve"> and</w:t>
      </w:r>
      <w:r w:rsidR="001A21D2">
        <w:rPr>
          <w:rFonts w:ascii="Times New Roman" w:eastAsia="Times New Roman" w:hAnsi="Times New Roman" w:cs="Times New Roman"/>
          <w:color w:val="000000"/>
          <w:lang w:val="en-US"/>
        </w:rPr>
        <w:t xml:space="preserve"> executive function</w:t>
      </w:r>
      <w:r w:rsidRPr="000F7936">
        <w:rPr>
          <w:rFonts w:ascii="Times New Roman" w:eastAsia="Times New Roman" w:hAnsi="Times New Roman" w:cs="Times New Roman"/>
          <w:color w:val="000000"/>
          <w:lang w:val="en-US"/>
        </w:rPr>
        <w:t xml:space="preserve"> </w:t>
      </w:r>
      <w:r w:rsidR="001A21D2">
        <w:rPr>
          <w:rFonts w:ascii="Times New Roman" w:eastAsia="Times New Roman" w:hAnsi="Times New Roman" w:cs="Times New Roman"/>
          <w:color w:val="000000"/>
          <w:lang w:val="en-US"/>
        </w:rPr>
        <w:t>(</w:t>
      </w:r>
      <w:r w:rsidRPr="000F7936">
        <w:rPr>
          <w:rFonts w:ascii="Times New Roman" w:eastAsia="Times New Roman" w:hAnsi="Times New Roman" w:cs="Times New Roman"/>
          <w:color w:val="000000"/>
          <w:lang w:val="en-US"/>
        </w:rPr>
        <w:t>ADNI-EF</w:t>
      </w:r>
      <w:r w:rsidRPr="000F7936">
        <w:rPr>
          <w:rFonts w:ascii="Times New Roman" w:eastAsia="Times New Roman" w:hAnsi="Times New Roman" w:cs="Times New Roman"/>
          <w:color w:val="000000"/>
          <w:lang w:val="en-US"/>
        </w:rPr>
        <w:fldChar w:fldCharType="begin" w:fldLock="1"/>
      </w:r>
      <w:r w:rsidR="00D523D0">
        <w:rPr>
          <w:rFonts w:ascii="Times New Roman" w:eastAsia="Times New Roman" w:hAnsi="Times New Roman" w:cs="Times New Roman"/>
          <w:color w:val="000000"/>
          <w:lang w:val="en-US"/>
        </w:rPr>
        <w:instrText>ADDIN CSL_CITATION {"citationItems":[{"id":"ITEM-1","itemData":{"DOI":"10.1007/s11682-012-9176-1","ISSN":"19317565","abstract":"The Alzheimer's Disease Neuroimaging Initiative (ADNI) measures abilities broadly related to executive function (EF), including WAIS-R Digit Symbol Substitution, Digit Span Backwards, Trails A and B, Category Fluency, and Clock Drawing. This study investigates whether a composite executive function measure based on these multiple indicators has better psychometric characteristics than the widely used individual components. We applied item response theory methods to 800 ADNI participants to derive an EF composite score (ADNI-EF) from the above measures. We then compared ADNI-EF with component measures in 390 longitudinally-followed participants with mild cognitive impairment (MCI) with respect to: (1) Ability to detect change over time; (2) Ability to predict conversion to dementia; (3) Strength of cross-sectional association with MRI-derived measures of structures involved in frontal systems, and (4) Strength of baseline association with cerebrospinal fluid (CSF) levels of amyloid β1-42, total tau, and phosphorylated tau181P. ADNI-EF showed the greatest change over time, followed closely by Category Fluency. ADNI-EF needed a 40 % smaller sample size to detect change. ADNI-EF was the strongest predictor of AD conversion. ADNI-EF was the only measure significantly associated with all the MRI regions, though other measures were more strongly associated in a few of the regions. ADNI-EF was associated with all the CSF measures. ADNI-EF appears to be a useful composite measure of EF in MCI, as good as or better than any of its composite parts. This study demonstrates an approach to developing a psychometrically sophisticated composite score from commonly-used tests. © 2012 Springer Science+Business Media, LLC.","author":[{"dropping-particle":"","family":"Gibbons","given":"Laura E.","non-dropping-particle":"","parse-names":false,"suffix":""},{"dropping-particle":"","family":"Carle","given":"Adam C.","non-dropping-particle":"","parse-names":false,"suffix":""},{"dropping-particle":"","family":"Mackin","given":"R. Scott","non-dropping-particle":"","parse-names":false,"suffix":""},{"dropping-particle":"","family":"Harvey","given":"Danielle","non-dropping-particle":"","parse-names":false,"suffix":""},{"dropping-particle":"","family":"Mukherjee","given":"Shubhabrata","non-dropping-particle":"","parse-names":false,"suffix":""},{"dropping-particle":"","family":"Insel","given":"Philip","non-dropping-particle":"","parse-names":false,"suffix":""},{"dropping-particle":"","family":"Curtis","given":"S. Mc Kay","non-dropping-particle":"","parse-names":false,"suffix":""},{"dropping-particle":"","family":"Mungas","given":"Dan","non-dropping-particle":"","parse-names":false,"suffix":""},{"dropping-particle":"","family":"Crane","given":"Paul K.","non-dropping-particle":"","parse-names":false,"suffix":""}],"container-title":"Brain Imaging and Behavior","id":"ITEM-1","issue":"4","issued":{"date-parts":[["2012"]]},"title":"A composite score for executive functioning, validated in Alzheimer's Disease Neuroimaging Initiative (ADNI) participants with baseline mild cognitive impairment","type":"article-journal","volume":"6"},"uris":["http://www.mendeley.com/documents/?uuid=4ea99f3c-edfc-3595-b10c-9b2d73369942"]}],"mendeley":{"formattedCitation":"&lt;sup&gt;25&lt;/sup&gt;","plainTextFormattedCitation":"25","previouslyFormattedCitation":"&lt;sup&gt;25&lt;/sup&gt;"},"properties":{"noteIndex":0},"schema":"https://github.com/citation-style-language/schema/raw/master/csl-citation.json"}</w:instrText>
      </w:r>
      <w:r w:rsidRPr="000F7936">
        <w:rPr>
          <w:rFonts w:ascii="Times New Roman" w:eastAsia="Times New Roman" w:hAnsi="Times New Roman" w:cs="Times New Roman"/>
          <w:color w:val="000000"/>
          <w:lang w:val="en-US"/>
        </w:rPr>
        <w:fldChar w:fldCharType="separate"/>
      </w:r>
      <w:r w:rsidR="00117ADB" w:rsidRPr="00117ADB">
        <w:rPr>
          <w:rFonts w:ascii="Times New Roman" w:eastAsia="Times New Roman" w:hAnsi="Times New Roman" w:cs="Times New Roman"/>
          <w:noProof/>
          <w:color w:val="000000"/>
          <w:vertAlign w:val="superscript"/>
          <w:lang w:val="en-US"/>
        </w:rPr>
        <w:t>25</w:t>
      </w:r>
      <w:r w:rsidRPr="000F7936">
        <w:rPr>
          <w:rFonts w:ascii="Times New Roman" w:eastAsia="Times New Roman" w:hAnsi="Times New Roman" w:cs="Times New Roman"/>
          <w:color w:val="000000"/>
          <w:lang w:val="en-US"/>
        </w:rPr>
        <w:fldChar w:fldCharType="end"/>
      </w:r>
      <w:r w:rsidR="001A21D2">
        <w:rPr>
          <w:rFonts w:ascii="Times New Roman" w:eastAsia="Times New Roman" w:hAnsi="Times New Roman" w:cs="Times New Roman"/>
          <w:color w:val="000000"/>
          <w:lang w:val="en-US"/>
        </w:rPr>
        <w:t>), while correcting for a</w:t>
      </w:r>
      <w:r w:rsidR="0022254A">
        <w:rPr>
          <w:rFonts w:ascii="Times New Roman" w:eastAsia="Times New Roman" w:hAnsi="Times New Roman" w:cs="Times New Roman"/>
          <w:color w:val="000000"/>
          <w:lang w:val="en-US"/>
        </w:rPr>
        <w:t>ge,</w:t>
      </w:r>
      <w:r w:rsidRPr="000F7936">
        <w:rPr>
          <w:rFonts w:ascii="Times New Roman" w:eastAsia="Times New Roman" w:hAnsi="Times New Roman" w:cs="Times New Roman"/>
          <w:color w:val="000000"/>
          <w:lang w:val="en-US"/>
        </w:rPr>
        <w:t xml:space="preserve"> sex</w:t>
      </w:r>
      <w:r w:rsidR="0022254A">
        <w:rPr>
          <w:rFonts w:ascii="Times New Roman" w:eastAsia="Times New Roman" w:hAnsi="Times New Roman" w:cs="Times New Roman"/>
          <w:color w:val="000000"/>
          <w:lang w:val="en-US"/>
        </w:rPr>
        <w:t>, years of education and APOE-</w:t>
      </w:r>
      <w:r w:rsidR="0022254A">
        <w:rPr>
          <w:rFonts w:ascii="Helvetica" w:eastAsia="Times New Roman" w:hAnsi="Helvetica" w:cs="Times New Roman"/>
          <w:color w:val="000000"/>
          <w:lang w:val="en-US"/>
        </w:rPr>
        <w:t>ε</w:t>
      </w:r>
      <w:r w:rsidR="0022254A">
        <w:rPr>
          <w:rFonts w:ascii="Times New Roman" w:eastAsia="Times New Roman" w:hAnsi="Times New Roman" w:cs="Times New Roman"/>
          <w:color w:val="000000"/>
          <w:lang w:val="en-US"/>
        </w:rPr>
        <w:t>4 carriership status</w:t>
      </w:r>
      <w:r w:rsidR="001A21D2">
        <w:rPr>
          <w:rFonts w:ascii="Times New Roman" w:eastAsia="Times New Roman" w:hAnsi="Times New Roman" w:cs="Times New Roman"/>
          <w:color w:val="000000"/>
          <w:lang w:val="en-US"/>
        </w:rPr>
        <w:t>.</w:t>
      </w:r>
      <w:r w:rsidRPr="000F7936">
        <w:rPr>
          <w:rFonts w:ascii="Times New Roman" w:eastAsia="Times New Roman" w:hAnsi="Times New Roman" w:cs="Times New Roman"/>
          <w:color w:val="000000"/>
          <w:lang w:val="en-US"/>
        </w:rPr>
        <w:t xml:space="preserve"> </w:t>
      </w:r>
      <w:r w:rsidR="001A21D2">
        <w:rPr>
          <w:rFonts w:ascii="Times New Roman" w:eastAsia="Times New Roman" w:hAnsi="Times New Roman" w:cs="Times New Roman"/>
          <w:color w:val="000000"/>
          <w:lang w:val="en-US"/>
        </w:rPr>
        <w:t xml:space="preserve">The correlations </w:t>
      </w:r>
      <w:proofErr w:type="gramStart"/>
      <w:r w:rsidR="001A21D2">
        <w:rPr>
          <w:rFonts w:ascii="Times New Roman" w:eastAsia="Times New Roman" w:hAnsi="Times New Roman" w:cs="Times New Roman"/>
          <w:color w:val="000000"/>
          <w:lang w:val="en-US"/>
        </w:rPr>
        <w:t xml:space="preserve">were </w:t>
      </w:r>
      <w:r w:rsidR="001A21D2">
        <w:rPr>
          <w:rFonts w:ascii="Times New Roman" w:eastAsia="Times New Roman" w:hAnsi="Times New Roman" w:cs="Times New Roman"/>
          <w:color w:val="000000"/>
          <w:lang w:val="en-US"/>
        </w:rPr>
        <w:lastRenderedPageBreak/>
        <w:t>tested</w:t>
      </w:r>
      <w:proofErr w:type="gramEnd"/>
      <w:r w:rsidR="001A21D2">
        <w:rPr>
          <w:rFonts w:ascii="Times New Roman" w:eastAsia="Times New Roman" w:hAnsi="Times New Roman" w:cs="Times New Roman"/>
          <w:color w:val="000000"/>
          <w:lang w:val="en-US"/>
        </w:rPr>
        <w:t xml:space="preserve"> agai</w:t>
      </w:r>
      <w:r w:rsidR="00634391">
        <w:rPr>
          <w:rFonts w:ascii="Times New Roman" w:eastAsia="Times New Roman" w:hAnsi="Times New Roman" w:cs="Times New Roman"/>
          <w:color w:val="000000"/>
          <w:lang w:val="en-US"/>
        </w:rPr>
        <w:t xml:space="preserve">nst a Bonferroni-corrected </w:t>
      </w:r>
      <w:r w:rsidR="00634391" w:rsidRPr="00634391">
        <w:rPr>
          <w:rFonts w:ascii="Times New Roman" w:eastAsia="Times New Roman" w:hAnsi="Times New Roman" w:cs="Times New Roman"/>
          <w:color w:val="000000"/>
          <w:lang w:val="en-US"/>
        </w:rPr>
        <w:t>α</w:t>
      </w:r>
      <w:r w:rsidR="00634391">
        <w:rPr>
          <w:rFonts w:ascii="Times New Roman" w:eastAsia="Times New Roman" w:hAnsi="Times New Roman" w:cs="Times New Roman"/>
          <w:color w:val="000000"/>
          <w:lang w:val="en-US"/>
        </w:rPr>
        <w:t>-</w:t>
      </w:r>
      <w:r w:rsidR="001A21D2">
        <w:rPr>
          <w:rFonts w:ascii="Times New Roman" w:eastAsia="Times New Roman" w:hAnsi="Times New Roman" w:cs="Times New Roman"/>
          <w:color w:val="000000"/>
          <w:lang w:val="en-US"/>
        </w:rPr>
        <w:t>level of .025 (0.05/2)</w:t>
      </w:r>
      <w:r w:rsidRPr="000F7936">
        <w:rPr>
          <w:rFonts w:ascii="Times New Roman" w:eastAsia="Times New Roman" w:hAnsi="Times New Roman" w:cs="Times New Roman"/>
          <w:color w:val="000000"/>
          <w:lang w:val="en-US"/>
        </w:rPr>
        <w:t xml:space="preserve">. ADNI-MEM combines several scores used to evaluate individuals’ memory performance from the Rey Auditory Verbal Learning Test, </w:t>
      </w:r>
      <w:proofErr w:type="gramStart"/>
      <w:r w:rsidRPr="000F7936">
        <w:rPr>
          <w:rFonts w:ascii="Times New Roman" w:eastAsia="Times New Roman" w:hAnsi="Times New Roman" w:cs="Times New Roman"/>
          <w:color w:val="000000"/>
          <w:lang w:val="en-US"/>
        </w:rPr>
        <w:t>Alzheimer’s Disease</w:t>
      </w:r>
      <w:proofErr w:type="gramEnd"/>
      <w:r w:rsidRPr="000F7936">
        <w:rPr>
          <w:rFonts w:ascii="Times New Roman" w:eastAsia="Times New Roman" w:hAnsi="Times New Roman" w:cs="Times New Roman"/>
          <w:color w:val="000000"/>
          <w:lang w:val="en-US"/>
        </w:rPr>
        <w:t xml:space="preserve"> Assessment Scale and Mini Mental State Exam. ADNI-EF is a summary score of several executive function tasks, </w:t>
      </w:r>
      <w:proofErr w:type="gramStart"/>
      <w:r w:rsidRPr="000F7936">
        <w:rPr>
          <w:rFonts w:ascii="Times New Roman" w:eastAsia="Times New Roman" w:hAnsi="Times New Roman" w:cs="Times New Roman"/>
          <w:color w:val="000000"/>
          <w:lang w:val="en-US"/>
        </w:rPr>
        <w:t>including:</w:t>
      </w:r>
      <w:proofErr w:type="gramEnd"/>
      <w:r w:rsidRPr="000F7936">
        <w:rPr>
          <w:rFonts w:ascii="Times New Roman" w:eastAsia="Times New Roman" w:hAnsi="Times New Roman" w:cs="Times New Roman"/>
          <w:color w:val="000000"/>
          <w:lang w:val="en-US"/>
        </w:rPr>
        <w:t xml:space="preserve"> Category Fluency, Trails, Digit span backwards, Wechsler Adult Intelligence Scale-R Digit Symbol Substitution, Number Cancellation, and Clock Drawing items</w:t>
      </w:r>
      <w:r>
        <w:rPr>
          <w:rFonts w:ascii="Times New Roman" w:eastAsia="Times New Roman" w:hAnsi="Times New Roman" w:cs="Times New Roman"/>
          <w:color w:val="000000"/>
          <w:lang w:val="en-US"/>
        </w:rPr>
        <w:t>.</w:t>
      </w:r>
    </w:p>
    <w:p w14:paraId="08D1AAB2" w14:textId="5197A534" w:rsidR="006A6AC5" w:rsidRPr="004E2C60" w:rsidRDefault="006A6AC5" w:rsidP="001A21D2">
      <w:pPr>
        <w:pStyle w:val="KeinLeerraum"/>
        <w:spacing w:line="480" w:lineRule="auto"/>
        <w:jc w:val="both"/>
        <w:rPr>
          <w:rFonts w:ascii="Times New Roman" w:eastAsia="Times New Roman" w:hAnsi="Times New Roman" w:cs="Times New Roman"/>
          <w:bCs/>
          <w:color w:val="000000"/>
          <w:lang w:val="en-US"/>
        </w:rPr>
      </w:pPr>
      <w:r w:rsidRPr="000F7936">
        <w:rPr>
          <w:rFonts w:ascii="Times New Roman" w:eastAsia="Times New Roman" w:hAnsi="Times New Roman" w:cs="Times New Roman"/>
          <w:color w:val="000000"/>
          <w:lang w:val="en-US"/>
        </w:rPr>
        <w:tab/>
        <w:t xml:space="preserve">To assess </w:t>
      </w:r>
      <w:r w:rsidR="001A21D2">
        <w:rPr>
          <w:rFonts w:ascii="Times New Roman" w:eastAsia="Times New Roman" w:hAnsi="Times New Roman" w:cs="Times New Roman"/>
          <w:color w:val="000000"/>
          <w:lang w:val="en-US"/>
        </w:rPr>
        <w:t>whether BAG is associated with AD neuropathology, we calculated partial correlations between BAG and PET amyloid load (AV45-PET), as well as amyloid, tau and phosphor-tau accumulation in cerebrospinal fluid (CSF), while correcting for age, sex, years of education and APOE-</w:t>
      </w:r>
      <w:r w:rsidR="001A21D2" w:rsidRPr="00634391">
        <w:rPr>
          <w:rFonts w:ascii="Times New Roman" w:eastAsia="Times New Roman" w:hAnsi="Times New Roman" w:cs="Times New Roman"/>
          <w:color w:val="000000"/>
          <w:lang w:val="en-US"/>
        </w:rPr>
        <w:t>ε</w:t>
      </w:r>
      <w:r w:rsidR="001A21D2">
        <w:rPr>
          <w:rFonts w:ascii="Times New Roman" w:eastAsia="Times New Roman" w:hAnsi="Times New Roman" w:cs="Times New Roman"/>
          <w:color w:val="000000"/>
          <w:lang w:val="en-US"/>
        </w:rPr>
        <w:t>4 carriership.</w:t>
      </w:r>
      <w:r w:rsidR="00634391">
        <w:rPr>
          <w:rFonts w:ascii="Times New Roman" w:eastAsia="Times New Roman" w:hAnsi="Times New Roman" w:cs="Times New Roman"/>
          <w:color w:val="000000"/>
          <w:lang w:val="en-US"/>
        </w:rPr>
        <w:t xml:space="preserve"> The Bonferroni-corrected </w:t>
      </w:r>
      <w:r w:rsidR="00634391" w:rsidRPr="00634391">
        <w:rPr>
          <w:rFonts w:ascii="Times New Roman" w:eastAsia="Times New Roman" w:hAnsi="Times New Roman" w:cs="Times New Roman"/>
          <w:color w:val="000000"/>
          <w:lang w:val="en-US"/>
        </w:rPr>
        <w:t>α</w:t>
      </w:r>
      <w:r w:rsidR="00634391">
        <w:rPr>
          <w:rFonts w:ascii="Times New Roman" w:eastAsia="Times New Roman" w:hAnsi="Times New Roman" w:cs="Times New Roman"/>
          <w:color w:val="000000"/>
          <w:lang w:val="en-US"/>
        </w:rPr>
        <w:t>-</w:t>
      </w:r>
      <w:r w:rsidR="001A21D2">
        <w:rPr>
          <w:rFonts w:ascii="Times New Roman" w:eastAsia="Times New Roman" w:hAnsi="Times New Roman" w:cs="Times New Roman"/>
          <w:color w:val="000000"/>
          <w:lang w:val="en-US"/>
        </w:rPr>
        <w:t xml:space="preserve">level was set to 0.0125 (0.05/4). </w:t>
      </w:r>
      <w:r w:rsidR="00634391">
        <w:rPr>
          <w:rFonts w:ascii="Times New Roman" w:eastAsia="Times New Roman" w:hAnsi="Times New Roman" w:cs="Times New Roman"/>
          <w:color w:val="000000"/>
          <w:lang w:val="en-US"/>
        </w:rPr>
        <w:t>For AV45-PET, mean SUVR</w:t>
      </w:r>
      <w:r w:rsidRPr="000F7936">
        <w:rPr>
          <w:rFonts w:ascii="Times New Roman" w:eastAsia="Times New Roman" w:hAnsi="Times New Roman" w:cs="Times New Roman"/>
          <w:color w:val="000000"/>
          <w:lang w:val="en-US"/>
        </w:rPr>
        <w:t xml:space="preserve"> are publicly available from previous analyses</w:t>
      </w:r>
      <w:r w:rsidRPr="000F7936">
        <w:rPr>
          <w:rStyle w:val="Funotenzeichen"/>
          <w:rFonts w:ascii="Times New Roman" w:hAnsi="Times New Roman" w:cs="Times New Roman"/>
          <w:iCs/>
          <w:lang w:val="en-GB"/>
        </w:rPr>
        <w:fldChar w:fldCharType="begin" w:fldLock="1"/>
      </w:r>
      <w:r w:rsidR="00D523D0">
        <w:rPr>
          <w:rFonts w:ascii="Times New Roman" w:hAnsi="Times New Roman" w:cs="Times New Roman"/>
          <w:iCs/>
          <w:lang w:val="en-GB"/>
        </w:rPr>
        <w:instrText>ADDIN CSL_CITATION {"citationItems":[{"id":"ITEM-1","itemData":{"abstract":"ADNI Florbetaben analysis overview ADNI Florbetaben PET data have been acquired starting in Jan 2017 with ADNI3. Our florbetaben PET processing and analysis pipeline is nearly identical to our florbetapir PET pipeline (see separate UC Berkeley florbetapir methods document). Briefly, we use Freesurfer-defined regions (frontal, anterior/posterior cingulate, lateral parietal, lateral temporal) that make up a summary cortical ROI. We have also defined five reference regions (cerebellar grey matter, whole cerebellum, brainstem/pons, eroded subcortical white matter, and a composite reference region). We then coregister each florbetaben scan to the corresponding MRI and calculate the mean florbetapir uptake within the cortical and reference regions. Florbetaben SUVRs from our dataset can be created by averaging across the 4 cortical regions and dividing this by one of the reference regions. While the reference region selection depends on the goals of the study, we have provided two summary SUVRs in our dataset. We recommend using the summary SUVR based on the whole cerebellum reference region (positivity threshold = 1.08), which represents 2SD above the mean of the lower, \"negative\" distribution identified in a Gaussian Mixture Model approach.","author":[{"dropping-particle":"","family":"Landau","given":"Susan","non-dropping-particle":"","parse-names":false,"suffix":""},{"dropping-particle":"","family":"Koeppe","given":"Robert","non-dropping-particle":"","parse-names":false,"suffix":""},{"dropping-particle":"","family":"Jagust","given":"William","non-dropping-particle":"","parse-names":false,"suffix":""}],"id":"ITEM-1","issued":{"date-parts":[["2011"]]},"title":"Florbetaben processing and positivity threshold derivation Motivation for changing the threshold","type":"report"},"uris":["http://www.mendeley.com/documents/?uuid=3128ba38-fb1a-3b8e-89c2-30e57452ea98"]},{"id":"ITEM-2","itemData":{"abstract":"ADNI Florbetapir summary data are updated regularly and uploaded to LONI by our group. We use a native-space MRI scan for each subject that is segmented and parcellated with Freesurfer (version 4.5.0) to define cortical grey matter regions of interest (frontal, anterior/posterior cingulate, lateral parietal, lateral temporal) that make up a summary cortical ROI. We have also defined five reference regions (cerebellar grey matter, whole cerebellum, brainstem/pons, eroded subcortical white matter, and a composite reference region). We then coregister each florbetapir scan to the corresponding MRI and calculate the mean florbetapir uptake within the cortical and reference regions. Florbetapir SUVRs can be created by averaging across the 4 cortical regions and dividing this cortical summary ROI by one of the five reference regions. Selection of a cortical region of interest and reference region depend on the goals of the analysis. We have provided two summary SUVRs in our dataset. The first is the cortical summary ROI divided by the whole cerebellum reference region (SUMMARYSUVR_WHOLECEREBNORM), which our group [1, 2] and others have used for cross-sectional florbetapir analyses. The second is the cortical summary ROI divided by a composite reference region (SUMMARYSUVR_COMPOSITE_REFNORM), which we have evaluated recently for longitudinal florbetapir analyses and is described below. Method Acquisition of florbetapir and MRI image data from LONI We download florbetapir data from LONI in the most fully pre-processed format (series description in LONI Advanced Search: \"AV45 Coreg, Avg, Std Img and Vox Siz, Uniform Resolution\"). Each subject's first florbetapir image is coregistered using SPM5 to that subject's MRI image (series description: ADNI 1 scans *N3;* and ADNI GO/2 scans *N3*) that was closest in time to the florbetapir scan. We use the MRI scan that is closest in time to the first florbetapir scan, but note that not all subjects have a concurrent MRI available on LONI so in some cases we use an MRI scan acquired at another visit. The baseline MRI is used to define regions for all subsequent florbetapir scans. Freesurfer-defined cortical regions We carry out Freesurfer processing to skull-strip, segment, and delineate cortical and subcortical regions in all MRI scans. We then extract florbetapir means from grey matter in Figure 1: All cortical grey matter-only regions that can be used to create a composite florbetapir index (SUVR) are shown in red on a…","author":[{"dropping-particle":"","family":"Landau","given":"Susan","non-dropping-particle":"","parse-names":false,"suffix":""},{"dropping-particle":"","family":"Jagust","given":"William","non-dropping-particle":"","parse-names":false,"suffix":""}],"id":"ITEM-2","issued":{"date-parts":[["2011"]]},"title":"Florbetapir processing methods","type":"report"},"uris":["http://www.mendeley.com/documents/?uuid=c1e6f39f-96f6-37d8-8f45-223d1cbae16a"]},{"id":"ITEM-3","itemData":{"DOI":"10.1212/WNL.0b013e3181bc010c","ISSN":"1526632X","PMID":"19822868","abstract":"BACKGROUND: PET imaging using [F]fluorodeoxyglucose (FDG) and [C]Pittsburgh compound B (PIB) have been proposed as biomarkers of Alzheimer disease (AD), as have CSF measures of the 42 amino acid β-amyloid protein (Aβ1-42) and total and phosphorylated tau (t-tau and p-tau). Relationships between biomarkers and with disease severity are incompletely understood. METHODS: Ten subjects with AD, 11 control subjects, and 34 subjects with mild cognitive impairment from the Alzheimer's Disease Neuroimaging Initiative underwent clinical evaluation; CSF measurement of Aβ1-42, t-tau, and p-tau; and PIB-PET and FDG-PET scanning. Data were analyzed using continuous regression and dichotomous outcomes with subjects classified as \"positive\" or \"negative\" for AD based on cutoffs established in patients with AD and controls from other cohorts. RESULTS:: Dichotomous categorization showed substantial agreement between PIB-PET and CSF Aβ1-42 measures (91% agreement, κ = 0.74), modest agreement between PIB-PET and p-tau (76% agreement, κ = 0.50), and minimal agreement for other comparisons (κ &lt;0.3). Mini-Mental State Examination score was significantly correlated with FDG-PET but not with PIB-PET or CSF Aβ1-42. Regression models adjusted for diagnosis showed that PIB-PET was significantly correlated with Aβ1-42, t-tau, and p-tau181p, whereas FDG-PET was correlated only with Aβ1-42. CONCLUSIONS: PET and CSF biomarkers of Aβ agree with one another but are not related to cognitive impairment. [F]fluorodeoxyglucose-PET is modestly related to other biomarkers but is better related to cognition. Different biomarkers for Alzheimer disease provide different information from one another that is likely to be complementary. © 2009 by AAN Enterprises, Inc. All rights reserved.","author":[{"dropping-particle":"","family":"Jagust","given":"William J.","non-dropping-particle":"","parse-names":false,"suffix":""},{"dropping-particle":"","family":"Landau","given":"S. M.","non-dropping-particle":"","parse-names":false,"suffix":""},{"dropping-particle":"","family":"Shaw","given":"L. M.","non-dropping-particle":"","parse-names":false,"suffix":""},{"dropping-particle":"","family":"Trojanowski","given":"J. Q.","non-dropping-particle":"","parse-names":false,"suffix":""},{"dropping-particle":"","family":"Koeppe","given":"R. A.","non-dropping-particle":"","parse-names":false,"suffix":""},{"dropping-particle":"","family":"Reiman","given":"E. M.","non-dropping-particle":"","parse-names":false,"suffix":""},{"dropping-particle":"","family":"Foster","given":"N. L.","non-dropping-particle":"","parse-names":false,"suffix":""},{"dropping-particle":"","family":"Petersen","given":"R. C.","non-dropping-particle":"","parse-names":false,"suffix":""},{"dropping-particle":"","family":"Weiner","given":"M. W.","non-dropping-particle":"","parse-names":false,"suffix":""},{"dropping-particle":"","family":"Price","given":"J. C.","non-dropping-particle":"","parse-names":false,"suffix":""},{"dropping-particle":"","family":"Mathis","given":"C. A.","non-dropping-particle":"","parse-names":false,"suffix":""}],"container-title":"Neurology","id":"ITEM-3","issue":"15","issued":{"date-parts":[["2009"]]},"page":"1193-1199","publisher":"Neurology","title":"Relationships between biomarkers in aging and dementia","type":"article-journal","volume":"73"},"uris":["http://www.mendeley.com/documents/?uuid=5633df35-c396-3eab-b86d-f87dedfaeb24"]},{"id":"ITEM-4","itemData":{"DOI":"10.1016/j.jalz.2010.03.003","ISSN":"15525260","abstract":"Background: This is a progress report of the Alzheimer's Disease Neuroimaging Initiative (ADNI) positron emission tomography (PET) Core. Methods: The Core has supervised the acquisition, quality control, and analysis of longitudinal [18F]fluorodeoxyglucose PET (FDG-PET) data in approximately half of the ADNI cohort. In an \"add on\" study, approximately 100 subjects also underwent scanning with [11C] Pittsburgh compound B PET for amyloid imaging. The Core developed quality control procedures and standardized image acquisition by developing an imaging protocol that has been widely adopted in academic and pharmaceutical industry studies. Data processing provides users with scans that have identical orientation and resolution characteristics despite acquisition on multiple scanner models. The Core labs have used many different approaches to characterize differences between subject groups (Alzheimer's disease, mild cognitive impairment, controls), to examine longitudinal change over time in glucose metabolism and amyloid deposition, and to assess the use of FDG-PET as a potential outcome measure in clinical trials. Results: ADNI data indicate that FDG-PET increases statistical power over traditional cognitive measures, might aid subject selection, and could substantially reduce the sample size in a clinical trial. Pittsburgh compound B PET data showed expected group differences, and identified subjects with significant annual increases in amyloid load across the subject groups. The next activities of the PET core in ADNI will entail developing standardized protocols for amyloid imaging using the [18F]-labeled amyloid imaging agent AV45, which can be delivered to virtually all ADNI sites. Conclusions: ADNI has demonstrated the feasibility and utility of multicenter PET studies and is helping to clarify the role of biomarkers in the study of aging and dementia. © 2010 The Alzheimer's Association. All rights reserved.","author":[{"dropping-particle":"","family":"Jagust","given":"William J.","non-dropping-particle":"","parse-names":false,"suffix":""},{"dropping-particle":"","family":"Bandy","given":"Dan","non-dropping-particle":"","parse-names":false,"suffix":""},{"dropping-particle":"","family":"Chen","given":"Kewei","non-dropping-particle":"","parse-names":false,"suffix":""},{"dropping-particle":"","family":"Foster","given":"Norman L.","non-dropping-particle":"","parse-names":false,"suffix":""},{"dropping-particle":"","family":"Landau","given":"Susan M.","non-dropping-particle":"","parse-names":false,"suffix":""},{"dropping-particle":"","family":"Mathis","given":"Chester A.","non-dropping-particle":"","parse-names":false,"suffix":""},{"dropping-particle":"","family":"Price","given":"Julie C.","non-dropping-particle":"","parse-names":false,"suffix":""},{"dropping-particle":"","family":"Reiman","given":"Eric M.","non-dropping-particle":"","parse-names":false,"suffix":""},{"dropping-particle":"","family":"Skovronsky","given":"Daniel","non-dropping-particle":"","parse-names":false,"suffix":""},{"dropping-particle":"","family":"Koeppe","given":"Robert A.","non-dropping-particle":"","parse-names":false,"suffix":""}],"container-title":"Alzheimer's and Dementia","id":"ITEM-4","issue":"3","issued":{"date-parts":[["2010"]]},"title":"The Alzheimer's Disease Neuroimaging Initiative positron emission tomography core","type":"article-journal","volume":"6"},"uris":["http://www.mendeley.com/documents/?uuid=3833c8ad-4e97-3149-af1f-4c8f2c8b7815"]}],"mendeley":{"formattedCitation":"&lt;sup&gt;26–29&lt;/sup&gt;","plainTextFormattedCitation":"26–29","previouslyFormattedCitation":"&lt;sup&gt;26–29&lt;/sup&gt;"},"properties":{"noteIndex":0},"schema":"https://github.com/citation-style-language/schema/raw/master/csl-citation.json"}</w:instrText>
      </w:r>
      <w:r w:rsidRPr="000F7936">
        <w:rPr>
          <w:rStyle w:val="Funotenzeichen"/>
          <w:rFonts w:ascii="Times New Roman" w:hAnsi="Times New Roman" w:cs="Times New Roman"/>
          <w:iCs/>
          <w:lang w:val="en-GB"/>
        </w:rPr>
        <w:fldChar w:fldCharType="separate"/>
      </w:r>
      <w:r w:rsidR="00117ADB" w:rsidRPr="00117ADB">
        <w:rPr>
          <w:rFonts w:ascii="Times New Roman" w:hAnsi="Times New Roman" w:cs="Times New Roman"/>
          <w:bCs/>
          <w:iCs/>
          <w:noProof/>
          <w:vertAlign w:val="superscript"/>
          <w:lang w:val="en-US"/>
        </w:rPr>
        <w:t>26–29</w:t>
      </w:r>
      <w:r w:rsidRPr="000F7936">
        <w:rPr>
          <w:rStyle w:val="Funotenzeichen"/>
          <w:rFonts w:ascii="Times New Roman" w:hAnsi="Times New Roman" w:cs="Times New Roman"/>
          <w:iCs/>
          <w:lang w:val="en-GB"/>
        </w:rPr>
        <w:fldChar w:fldCharType="end"/>
      </w:r>
      <w:r w:rsidRPr="000F7936">
        <w:rPr>
          <w:rFonts w:ascii="Times New Roman" w:hAnsi="Times New Roman" w:cs="Times New Roman"/>
          <w:iCs/>
          <w:lang w:val="en-GB"/>
        </w:rPr>
        <w:t xml:space="preserve">. </w:t>
      </w:r>
      <w:r w:rsidRPr="000F7936">
        <w:rPr>
          <w:rFonts w:ascii="Times New Roman" w:eastAsia="Times New Roman" w:hAnsi="Times New Roman" w:cs="Times New Roman"/>
          <w:color w:val="000000"/>
          <w:lang w:val="en-US"/>
        </w:rPr>
        <w:t xml:space="preserve">CSF measures of amyloid, tau and </w:t>
      </w:r>
      <w:proofErr w:type="spellStart"/>
      <w:r w:rsidRPr="000F7936">
        <w:rPr>
          <w:rFonts w:ascii="Times New Roman" w:eastAsia="Times New Roman" w:hAnsi="Times New Roman" w:cs="Times New Roman"/>
          <w:color w:val="000000"/>
          <w:lang w:val="en-US"/>
        </w:rPr>
        <w:t>phospho</w:t>
      </w:r>
      <w:proofErr w:type="spellEnd"/>
      <w:r w:rsidRPr="000F7936">
        <w:rPr>
          <w:rFonts w:ascii="Times New Roman" w:eastAsia="Times New Roman" w:hAnsi="Times New Roman" w:cs="Times New Roman"/>
          <w:color w:val="000000"/>
          <w:lang w:val="en-US"/>
        </w:rPr>
        <w:t xml:space="preserve">-tau were acquired via lumbar </w:t>
      </w:r>
      <w:r w:rsidRPr="004E2C60">
        <w:rPr>
          <w:rFonts w:ascii="Times New Roman" w:eastAsia="Times New Roman" w:hAnsi="Times New Roman" w:cs="Times New Roman"/>
          <w:color w:val="000000"/>
          <w:lang w:val="en-US"/>
        </w:rPr>
        <w:t xml:space="preserve">puncture and analyzed using the Roche </w:t>
      </w:r>
      <w:proofErr w:type="spellStart"/>
      <w:r w:rsidRPr="004E2C60">
        <w:rPr>
          <w:rFonts w:ascii="Times New Roman" w:eastAsia="Times New Roman" w:hAnsi="Times New Roman" w:cs="Times New Roman"/>
          <w:color w:val="000000"/>
          <w:lang w:val="en-US"/>
        </w:rPr>
        <w:t>Elecsys</w:t>
      </w:r>
      <w:proofErr w:type="spellEnd"/>
      <w:r w:rsidRPr="004E2C60">
        <w:rPr>
          <w:rFonts w:ascii="Times New Roman" w:eastAsia="Times New Roman" w:hAnsi="Times New Roman" w:cs="Times New Roman"/>
          <w:color w:val="000000"/>
          <w:lang w:val="en-US"/>
        </w:rPr>
        <w:t>® beta-Amyloid</w:t>
      </w:r>
      <w:r w:rsidR="001A21D2" w:rsidRPr="004E2C60">
        <w:rPr>
          <w:rFonts w:ascii="Times New Roman" w:eastAsia="Times New Roman" w:hAnsi="Times New Roman" w:cs="Times New Roman"/>
          <w:color w:val="000000"/>
          <w:vertAlign w:val="subscript"/>
          <w:lang w:val="en-US"/>
        </w:rPr>
        <w:t>1-42</w:t>
      </w:r>
      <w:r w:rsidRPr="004E2C60">
        <w:rPr>
          <w:rFonts w:ascii="Times New Roman" w:eastAsia="Times New Roman" w:hAnsi="Times New Roman" w:cs="Times New Roman"/>
          <w:color w:val="000000"/>
          <w:lang w:val="en-US"/>
        </w:rPr>
        <w:t xml:space="preserve">, </w:t>
      </w:r>
      <w:r w:rsidR="001A21D2" w:rsidRPr="004E2C60">
        <w:rPr>
          <w:rFonts w:ascii="Times New Roman" w:eastAsia="Times New Roman" w:hAnsi="Times New Roman" w:cs="Times New Roman"/>
          <w:color w:val="000000"/>
          <w:lang w:val="en-US"/>
        </w:rPr>
        <w:t xml:space="preserve">Total Tau and </w:t>
      </w:r>
      <w:proofErr w:type="spellStart"/>
      <w:r w:rsidR="001A21D2" w:rsidRPr="004E2C60">
        <w:rPr>
          <w:rFonts w:ascii="Times New Roman" w:eastAsia="Times New Roman" w:hAnsi="Times New Roman" w:cs="Times New Roman"/>
          <w:color w:val="000000"/>
          <w:lang w:val="en-US"/>
        </w:rPr>
        <w:t>Phospho</w:t>
      </w:r>
      <w:proofErr w:type="spellEnd"/>
      <w:r w:rsidR="001A21D2" w:rsidRPr="004E2C60">
        <w:rPr>
          <w:rFonts w:ascii="Times New Roman" w:eastAsia="Times New Roman" w:hAnsi="Times New Roman" w:cs="Times New Roman"/>
          <w:color w:val="000000"/>
          <w:lang w:val="en-US"/>
        </w:rPr>
        <w:t xml:space="preserve"> Tau</w:t>
      </w:r>
      <w:r w:rsidR="001A21D2" w:rsidRPr="004E2C60">
        <w:rPr>
          <w:rFonts w:ascii="Times New Roman" w:eastAsia="Times New Roman" w:hAnsi="Times New Roman" w:cs="Times New Roman"/>
          <w:color w:val="000000"/>
          <w:vertAlign w:val="subscript"/>
          <w:lang w:val="en-US"/>
        </w:rPr>
        <w:t>181p</w:t>
      </w:r>
      <w:r w:rsidRPr="004E2C60">
        <w:rPr>
          <w:rFonts w:ascii="Times New Roman" w:eastAsia="Times New Roman" w:hAnsi="Times New Roman" w:cs="Times New Roman"/>
          <w:color w:val="000000"/>
          <w:lang w:val="en-US"/>
        </w:rPr>
        <w:t xml:space="preserve"> immunoassays</w:t>
      </w:r>
      <w:r w:rsidRPr="004E2C60">
        <w:rPr>
          <w:rFonts w:ascii="Times New Roman" w:eastAsia="Times New Roman" w:hAnsi="Times New Roman" w:cs="Times New Roman"/>
          <w:color w:val="000000"/>
          <w:lang w:val="en-US"/>
        </w:rPr>
        <w:fldChar w:fldCharType="begin" w:fldLock="1"/>
      </w:r>
      <w:r w:rsidR="00D523D0">
        <w:rPr>
          <w:rFonts w:ascii="Times New Roman" w:eastAsia="Times New Roman" w:hAnsi="Times New Roman" w:cs="Times New Roman"/>
          <w:color w:val="000000"/>
          <w:lang w:val="en-US"/>
        </w:rPr>
        <w:instrText>ADDIN CSL_CITATION {"citationItems":[{"id":"ITEM-1","itemData":{"DOI":"10.1038/s41598-019-54204-z","ISSN":"20452322","abstract":"We evaluated the performance of CSF biomarkers for predicting risk of clinical decline and conversion to dementia in non-demented patients with cognitive symptoms. CSF samples from patients in two multicentre longitudinal studies (ADNI, n = 619; BioFINDER, n = 431) were analysed. Aβ(1–42), tTau and pTau CSF concentrations were measured using Elecsys CSF immunoassays, and tTau/Aβ(1–42) and pTau/Aβ(1–42) ratios calculated. Patients were classified as biomarker (BM)-positive or BM-negative at baseline. Ability of biomarkers to predict risk of clinical decline and conversion to AD/dementia was assessed using pre-established cut-offs for Aβ(1–42) and ratios; tTau and pTau cut-offs were determined. BM-positive patients showed greater clinical decline than BM-negative patients, demonstrated by greater decreases in MMSE scores (all biomarkers: –2.10 to –0.70). Risk of conversion to AD/dementia was higher in BM-positive patients (HR: 1.67 to 11.48). Performance of Tau/Aβ(1–42) ratios was superior to single biomarkers, and consistent even when using cut-offs derived in a different cohort. Optimal pTau and tTau cut-offs were approximately 27 pg/mL and 300 pg/mL in both BioFINDER and ADNI. Elecsys pTau/Aβ(1–42) and tTau/Aβ(1–42) are robust biomarkers for predicting risk of clinical decline and conversion to dementia in non-demented patients, and may support AD diagnosis in clinical practice.","author":[{"dropping-particle":"","family":"Blennow","given":"Kaj","non-dropping-particle":"","parse-names":false,"suffix":""},{"dropping-particle":"","family":"Shaw","given":"Leslie M.","non-dropping-particle":"","parse-names":false,"suffix":""},{"dropping-particle":"","family":"Stomrud","given":"Erik","non-dropping-particle":"","parse-names":false,"suffix":""},{"dropping-particle":"","family":"Mattsson","given":"Niklas","non-dropping-particle":"","parse-names":false,"suffix":""},{"dropping-particle":"","family":"Toledo","given":"Jon B.","non-dropping-particle":"","parse-names":false,"suffix":""},{"dropping-particle":"","family":"Buck","given":"Katharina","non-dropping-particle":"","parse-names":false,"suffix":""},{"dropping-particle":"","family":"Wahl","given":"Simone","non-dropping-particle":"","parse-names":false,"suffix":""},{"dropping-particle":"","family":"Eichenlaub","given":"Udo","non-dropping-particle":"","parse-names":false,"suffix":""},{"dropping-particle":"","family":"Lifke","given":"Valeria","non-dropping-particle":"","parse-names":false,"suffix":""},{"dropping-particle":"","family":"Simon","given":"Maryline","non-dropping-particle":"","parse-names":false,"suffix":""},{"dropping-particle":"","family":"Trojanowski","given":"John Q.","non-dropping-particle":"","parse-names":false,"suffix":""},{"dropping-particle":"","family":"Hansson","given":"Oskar","non-dropping-particle":"","parse-names":false,"suffix":""}],"container-title":"Scientific Reports","id":"ITEM-1","issue":"1","issued":{"date-parts":[["2019"]]},"title":"Predicting clinical decline and conversion to Alzheimer’s disease or dementia using novel Elecsys Aβ(1–42), pTau and tTau CSF immunoassays","type":"article-journal","volume":"9"},"uris":["http://www.mendeley.com/documents/?uuid=607a77de-0f74-3a8b-99e2-714a64108247"]}],"mendeley":{"formattedCitation":"&lt;sup&gt;30&lt;/sup&gt;","plainTextFormattedCitation":"30","previouslyFormattedCitation":"&lt;sup&gt;30&lt;/sup&gt;"},"properties":{"noteIndex":0},"schema":"https://github.com/citation-style-language/schema/raw/master/csl-citation.json"}</w:instrText>
      </w:r>
      <w:r w:rsidRPr="004E2C60">
        <w:rPr>
          <w:rFonts w:ascii="Times New Roman" w:eastAsia="Times New Roman" w:hAnsi="Times New Roman" w:cs="Times New Roman"/>
          <w:color w:val="000000"/>
          <w:lang w:val="en-US"/>
        </w:rPr>
        <w:fldChar w:fldCharType="separate"/>
      </w:r>
      <w:r w:rsidR="00117ADB" w:rsidRPr="00117ADB">
        <w:rPr>
          <w:rFonts w:ascii="Times New Roman" w:eastAsia="Times New Roman" w:hAnsi="Times New Roman" w:cs="Times New Roman"/>
          <w:noProof/>
          <w:color w:val="000000"/>
          <w:vertAlign w:val="superscript"/>
          <w:lang w:val="en-US"/>
        </w:rPr>
        <w:t>30</w:t>
      </w:r>
      <w:r w:rsidRPr="004E2C60">
        <w:rPr>
          <w:rFonts w:ascii="Times New Roman" w:eastAsia="Times New Roman" w:hAnsi="Times New Roman" w:cs="Times New Roman"/>
          <w:color w:val="000000"/>
          <w:lang w:val="en-US"/>
        </w:rPr>
        <w:fldChar w:fldCharType="end"/>
      </w:r>
      <w:r w:rsidRPr="004E2C60">
        <w:rPr>
          <w:rFonts w:ascii="Times New Roman" w:eastAsia="Times New Roman" w:hAnsi="Times New Roman" w:cs="Times New Roman"/>
          <w:color w:val="000000"/>
          <w:lang w:val="en-US"/>
        </w:rPr>
        <w:t xml:space="preserve">. </w:t>
      </w:r>
      <w:r w:rsidR="002C3620" w:rsidRPr="004E2C60">
        <w:rPr>
          <w:rFonts w:ascii="Times New Roman" w:eastAsia="Times New Roman" w:hAnsi="Times New Roman" w:cs="Times New Roman"/>
          <w:bCs/>
          <w:color w:val="000000"/>
          <w:lang w:val="en-US"/>
        </w:rPr>
        <w:t>The number of tau PET scans already evaluated for SUVr in the current cohorts was too small to include this biomarker into the current analyses.</w:t>
      </w:r>
    </w:p>
    <w:p w14:paraId="6B58068B" w14:textId="184ACCA7" w:rsidR="00A2527D" w:rsidRDefault="006A6AC5" w:rsidP="004E2C60">
      <w:pPr>
        <w:pStyle w:val="KeinLeerraum"/>
        <w:spacing w:line="480" w:lineRule="auto"/>
        <w:jc w:val="both"/>
        <w:rPr>
          <w:rFonts w:ascii="Times New Roman" w:eastAsia="Times New Roman" w:hAnsi="Times New Roman" w:cs="Times New Roman"/>
          <w:bCs/>
          <w:color w:val="000000"/>
          <w:lang w:val="en-US"/>
        </w:rPr>
      </w:pPr>
      <w:r w:rsidRPr="004E2C60">
        <w:rPr>
          <w:rFonts w:ascii="Times New Roman" w:eastAsia="Times New Roman" w:hAnsi="Times New Roman" w:cs="Times New Roman"/>
          <w:bCs/>
          <w:color w:val="000000"/>
          <w:lang w:val="en-US"/>
        </w:rPr>
        <w:tab/>
        <w:t xml:space="preserve">Finally, </w:t>
      </w:r>
      <w:r w:rsidR="008A3A76">
        <w:rPr>
          <w:rFonts w:ascii="Times New Roman" w:eastAsia="Times New Roman" w:hAnsi="Times New Roman" w:cs="Times New Roman"/>
          <w:bCs/>
          <w:color w:val="000000"/>
          <w:lang w:val="en-US"/>
        </w:rPr>
        <w:t xml:space="preserve">we trained a logistic regression classifier to predict </w:t>
      </w:r>
      <w:r w:rsidR="002C3620" w:rsidRPr="004E2C60">
        <w:rPr>
          <w:rFonts w:ascii="Times New Roman" w:eastAsia="Times New Roman" w:hAnsi="Times New Roman" w:cs="Times New Roman"/>
          <w:bCs/>
          <w:color w:val="000000"/>
          <w:lang w:val="en-US"/>
        </w:rPr>
        <w:t xml:space="preserve">cognitive </w:t>
      </w:r>
      <w:r w:rsidR="004E2C60">
        <w:rPr>
          <w:rFonts w:ascii="Times New Roman" w:eastAsia="Times New Roman" w:hAnsi="Times New Roman" w:cs="Times New Roman"/>
          <w:bCs/>
          <w:color w:val="000000"/>
          <w:lang w:val="en-US"/>
        </w:rPr>
        <w:t>outcome</w:t>
      </w:r>
      <w:r w:rsidR="002C3620" w:rsidRPr="004E2C60">
        <w:rPr>
          <w:rFonts w:ascii="Times New Roman" w:eastAsia="Times New Roman" w:hAnsi="Times New Roman" w:cs="Times New Roman"/>
          <w:bCs/>
          <w:color w:val="000000"/>
          <w:lang w:val="en-US"/>
        </w:rPr>
        <w:t xml:space="preserve"> </w:t>
      </w:r>
      <w:r w:rsidR="008A3A76">
        <w:rPr>
          <w:rFonts w:ascii="Times New Roman" w:eastAsia="Times New Roman" w:hAnsi="Times New Roman" w:cs="Times New Roman"/>
          <w:bCs/>
          <w:color w:val="000000"/>
          <w:lang w:val="en-US"/>
        </w:rPr>
        <w:t>within two years</w:t>
      </w:r>
      <w:r w:rsidR="005C7646">
        <w:rPr>
          <w:rFonts w:ascii="Times New Roman" w:eastAsia="Times New Roman" w:hAnsi="Times New Roman" w:cs="Times New Roman"/>
          <w:bCs/>
          <w:color w:val="000000"/>
          <w:lang w:val="en-US"/>
        </w:rPr>
        <w:t xml:space="preserve"> from baseline (where BAG </w:t>
      </w:r>
      <w:proofErr w:type="gramStart"/>
      <w:r w:rsidR="005C7646">
        <w:rPr>
          <w:rFonts w:ascii="Times New Roman" w:eastAsia="Times New Roman" w:hAnsi="Times New Roman" w:cs="Times New Roman"/>
          <w:bCs/>
          <w:color w:val="000000"/>
          <w:lang w:val="en-US"/>
        </w:rPr>
        <w:t>was assessed</w:t>
      </w:r>
      <w:proofErr w:type="gramEnd"/>
      <w:r w:rsidR="005C7646">
        <w:rPr>
          <w:rFonts w:ascii="Times New Roman" w:eastAsia="Times New Roman" w:hAnsi="Times New Roman" w:cs="Times New Roman"/>
          <w:bCs/>
          <w:color w:val="000000"/>
          <w:lang w:val="en-US"/>
        </w:rPr>
        <w:t>)</w:t>
      </w:r>
      <w:r w:rsidR="008A3A76">
        <w:rPr>
          <w:rFonts w:ascii="Times New Roman" w:eastAsia="Times New Roman" w:hAnsi="Times New Roman" w:cs="Times New Roman"/>
          <w:bCs/>
          <w:color w:val="000000"/>
          <w:lang w:val="en-US"/>
        </w:rPr>
        <w:t xml:space="preserve">. </w:t>
      </w:r>
      <w:r w:rsidR="002C3620" w:rsidRPr="004E2C60">
        <w:rPr>
          <w:rFonts w:ascii="Times New Roman" w:eastAsia="Times New Roman" w:hAnsi="Times New Roman" w:cs="Times New Roman"/>
          <w:bCs/>
          <w:color w:val="000000"/>
          <w:lang w:val="en-US"/>
        </w:rPr>
        <w:t xml:space="preserve">Cognitive </w:t>
      </w:r>
      <w:r w:rsidR="004E2C60">
        <w:rPr>
          <w:rFonts w:ascii="Times New Roman" w:eastAsia="Times New Roman" w:hAnsi="Times New Roman" w:cs="Times New Roman"/>
          <w:bCs/>
          <w:color w:val="000000"/>
          <w:lang w:val="en-US"/>
        </w:rPr>
        <w:t>outcome</w:t>
      </w:r>
      <w:r w:rsidR="002C3620" w:rsidRPr="004E2C60">
        <w:rPr>
          <w:rFonts w:ascii="Times New Roman" w:eastAsia="Times New Roman" w:hAnsi="Times New Roman" w:cs="Times New Roman"/>
          <w:bCs/>
          <w:color w:val="000000"/>
          <w:lang w:val="en-US"/>
        </w:rPr>
        <w:t xml:space="preserve"> </w:t>
      </w:r>
      <w:r w:rsidRPr="004E2C60">
        <w:rPr>
          <w:rFonts w:ascii="Times New Roman" w:eastAsia="Times New Roman" w:hAnsi="Times New Roman" w:cs="Times New Roman"/>
          <w:bCs/>
          <w:color w:val="000000"/>
          <w:lang w:val="en-US"/>
        </w:rPr>
        <w:t xml:space="preserve">was </w:t>
      </w:r>
      <w:r w:rsidR="00853F20">
        <w:rPr>
          <w:rFonts w:ascii="Times New Roman" w:eastAsia="Times New Roman" w:hAnsi="Times New Roman" w:cs="Times New Roman"/>
          <w:bCs/>
          <w:color w:val="000000"/>
          <w:lang w:val="en-US"/>
        </w:rPr>
        <w:t xml:space="preserve">a binary variable (“stables” vs. “decliners”), </w:t>
      </w:r>
      <w:r w:rsidR="004E2C60">
        <w:rPr>
          <w:rFonts w:ascii="Times New Roman" w:eastAsia="Times New Roman" w:hAnsi="Times New Roman" w:cs="Times New Roman"/>
          <w:bCs/>
          <w:color w:val="000000"/>
          <w:lang w:val="en-US"/>
        </w:rPr>
        <w:t xml:space="preserve">based on the final diagnosis </w:t>
      </w:r>
      <w:r w:rsidR="005C7646">
        <w:rPr>
          <w:rFonts w:ascii="Times New Roman" w:eastAsia="Times New Roman" w:hAnsi="Times New Roman" w:cs="Times New Roman"/>
          <w:bCs/>
          <w:color w:val="000000"/>
          <w:lang w:val="en-US"/>
        </w:rPr>
        <w:t>at the two year follow-up visit</w:t>
      </w:r>
      <w:r w:rsidR="004E2C60">
        <w:rPr>
          <w:rFonts w:ascii="Times New Roman" w:eastAsia="Times New Roman" w:hAnsi="Times New Roman" w:cs="Times New Roman"/>
          <w:bCs/>
          <w:color w:val="000000"/>
          <w:lang w:val="en-US"/>
        </w:rPr>
        <w:t>.</w:t>
      </w:r>
      <w:r w:rsidR="004E2C60" w:rsidRPr="004E2C60">
        <w:rPr>
          <w:rFonts w:ascii="Times New Roman" w:eastAsia="Times New Roman" w:hAnsi="Times New Roman" w:cs="Times New Roman"/>
          <w:bCs/>
          <w:color w:val="000000"/>
          <w:lang w:val="en-US"/>
        </w:rPr>
        <w:t xml:space="preserve"> </w:t>
      </w:r>
      <w:r w:rsidRPr="004E2C60">
        <w:rPr>
          <w:rFonts w:ascii="Times New Roman" w:eastAsia="Times New Roman" w:hAnsi="Times New Roman" w:cs="Times New Roman"/>
          <w:bCs/>
          <w:color w:val="000000"/>
          <w:lang w:val="en-US"/>
        </w:rPr>
        <w:t xml:space="preserve">Thus, CN who received a diagnosis of MCI or AD </w:t>
      </w:r>
      <w:r w:rsidRPr="005C7646">
        <w:rPr>
          <w:rFonts w:ascii="Times New Roman" w:eastAsia="Times New Roman" w:hAnsi="Times New Roman" w:cs="Times New Roman"/>
          <w:bCs/>
          <w:i/>
          <w:color w:val="000000"/>
          <w:lang w:val="en-US"/>
        </w:rPr>
        <w:t>w</w:t>
      </w:r>
      <w:r w:rsidR="00853F20" w:rsidRPr="005C7646">
        <w:rPr>
          <w:rFonts w:ascii="Times New Roman" w:eastAsia="Times New Roman" w:hAnsi="Times New Roman" w:cs="Times New Roman"/>
          <w:bCs/>
          <w:i/>
          <w:color w:val="000000"/>
          <w:lang w:val="en-US"/>
        </w:rPr>
        <w:t>ithin two years</w:t>
      </w:r>
      <w:r w:rsidR="00853F20">
        <w:rPr>
          <w:rFonts w:ascii="Times New Roman" w:eastAsia="Times New Roman" w:hAnsi="Times New Roman" w:cs="Times New Roman"/>
          <w:bCs/>
          <w:color w:val="000000"/>
          <w:lang w:val="en-US"/>
        </w:rPr>
        <w:t xml:space="preserve"> were cognitive </w:t>
      </w:r>
      <w:r w:rsidRPr="00853F20">
        <w:rPr>
          <w:rFonts w:ascii="Times New Roman" w:eastAsia="Times New Roman" w:hAnsi="Times New Roman" w:cs="Times New Roman"/>
          <w:bCs/>
          <w:i/>
          <w:color w:val="000000"/>
          <w:lang w:val="en-US"/>
        </w:rPr>
        <w:t>decliners</w:t>
      </w:r>
      <w:r w:rsidRPr="004E2C60">
        <w:rPr>
          <w:rFonts w:ascii="Times New Roman" w:eastAsia="Times New Roman" w:hAnsi="Times New Roman" w:cs="Times New Roman"/>
          <w:bCs/>
          <w:color w:val="000000"/>
          <w:lang w:val="en-US"/>
        </w:rPr>
        <w:t xml:space="preserve">, while CN who maintained the CN diagnosis </w:t>
      </w:r>
      <w:r w:rsidRPr="005C7646">
        <w:rPr>
          <w:rFonts w:ascii="Times New Roman" w:eastAsia="Times New Roman" w:hAnsi="Times New Roman" w:cs="Times New Roman"/>
          <w:bCs/>
          <w:i/>
          <w:color w:val="000000"/>
          <w:lang w:val="en-US"/>
        </w:rPr>
        <w:t>until 24 months after BAG a</w:t>
      </w:r>
      <w:r w:rsidR="00853F20" w:rsidRPr="005C7646">
        <w:rPr>
          <w:rFonts w:ascii="Times New Roman" w:eastAsia="Times New Roman" w:hAnsi="Times New Roman" w:cs="Times New Roman"/>
          <w:bCs/>
          <w:i/>
          <w:color w:val="000000"/>
          <w:lang w:val="en-US"/>
        </w:rPr>
        <w:t>ssessment</w:t>
      </w:r>
      <w:r w:rsidR="00853F20">
        <w:rPr>
          <w:rFonts w:ascii="Times New Roman" w:eastAsia="Times New Roman" w:hAnsi="Times New Roman" w:cs="Times New Roman"/>
          <w:bCs/>
          <w:color w:val="000000"/>
          <w:lang w:val="en-US"/>
        </w:rPr>
        <w:t xml:space="preserve"> yielded the group of </w:t>
      </w:r>
      <w:r w:rsidRPr="00853F20">
        <w:rPr>
          <w:rFonts w:ascii="Times New Roman" w:eastAsia="Times New Roman" w:hAnsi="Times New Roman" w:cs="Times New Roman"/>
          <w:bCs/>
          <w:i/>
          <w:color w:val="000000"/>
          <w:lang w:val="en-US"/>
        </w:rPr>
        <w:t>stables</w:t>
      </w:r>
      <w:r w:rsidRPr="004E2C60">
        <w:rPr>
          <w:rFonts w:ascii="Times New Roman" w:eastAsia="Times New Roman" w:hAnsi="Times New Roman" w:cs="Times New Roman"/>
          <w:bCs/>
          <w:color w:val="000000"/>
          <w:lang w:val="en-US"/>
        </w:rPr>
        <w:t xml:space="preserve">. </w:t>
      </w:r>
      <w:r w:rsidR="005C7646">
        <w:rPr>
          <w:rFonts w:ascii="Times New Roman" w:eastAsia="Times New Roman" w:hAnsi="Times New Roman" w:cs="Times New Roman"/>
          <w:bCs/>
          <w:color w:val="000000"/>
          <w:lang w:val="en-US"/>
        </w:rPr>
        <w:t xml:space="preserve">All other individuals belonging to the CN group </w:t>
      </w:r>
      <w:proofErr w:type="gramStart"/>
      <w:r w:rsidR="005C7646">
        <w:rPr>
          <w:rFonts w:ascii="Times New Roman" w:eastAsia="Times New Roman" w:hAnsi="Times New Roman" w:cs="Times New Roman"/>
          <w:bCs/>
          <w:color w:val="000000"/>
          <w:lang w:val="en-US"/>
        </w:rPr>
        <w:t>were excluded</w:t>
      </w:r>
      <w:proofErr w:type="gramEnd"/>
      <w:r w:rsidR="005C7646">
        <w:rPr>
          <w:rFonts w:ascii="Times New Roman" w:eastAsia="Times New Roman" w:hAnsi="Times New Roman" w:cs="Times New Roman"/>
          <w:bCs/>
          <w:color w:val="000000"/>
          <w:lang w:val="en-US"/>
        </w:rPr>
        <w:t xml:space="preserve"> from this analysis. </w:t>
      </w:r>
      <w:r w:rsidRPr="004E2C60">
        <w:rPr>
          <w:rFonts w:ascii="Times New Roman" w:eastAsia="Times New Roman" w:hAnsi="Times New Roman" w:cs="Times New Roman"/>
          <w:bCs/>
          <w:color w:val="000000"/>
          <w:lang w:val="en-US"/>
        </w:rPr>
        <w:t xml:space="preserve">For MCI, decliners were those individuals who progressed to </w:t>
      </w:r>
      <w:r w:rsidR="00634391">
        <w:rPr>
          <w:rFonts w:ascii="Times New Roman" w:eastAsia="Times New Roman" w:hAnsi="Times New Roman" w:cs="Times New Roman"/>
          <w:bCs/>
          <w:color w:val="000000"/>
          <w:lang w:val="en-US"/>
        </w:rPr>
        <w:t>dementia</w:t>
      </w:r>
      <w:r w:rsidR="008462D9" w:rsidRPr="004E2C60">
        <w:rPr>
          <w:rFonts w:ascii="Times New Roman" w:eastAsia="Times New Roman" w:hAnsi="Times New Roman" w:cs="Times New Roman"/>
          <w:bCs/>
          <w:color w:val="000000"/>
          <w:lang w:val="en-US"/>
        </w:rPr>
        <w:t xml:space="preserve"> </w:t>
      </w:r>
      <w:r w:rsidRPr="004E2C60">
        <w:rPr>
          <w:rFonts w:ascii="Times New Roman" w:eastAsia="Times New Roman" w:hAnsi="Times New Roman" w:cs="Times New Roman"/>
          <w:bCs/>
          <w:color w:val="000000"/>
          <w:lang w:val="en-US"/>
        </w:rPr>
        <w:t>within two years</w:t>
      </w:r>
      <w:r w:rsidR="005C7646">
        <w:rPr>
          <w:rFonts w:ascii="Times New Roman" w:eastAsia="Times New Roman" w:hAnsi="Times New Roman" w:cs="Times New Roman"/>
          <w:bCs/>
          <w:color w:val="000000"/>
          <w:lang w:val="en-US"/>
        </w:rPr>
        <w:t xml:space="preserve">, while individuals who maintained the MCI diagnosis until 24 months after BAG assessment </w:t>
      </w:r>
      <w:proofErr w:type="gramStart"/>
      <w:r w:rsidR="005C7646">
        <w:rPr>
          <w:rFonts w:ascii="Times New Roman" w:eastAsia="Times New Roman" w:hAnsi="Times New Roman" w:cs="Times New Roman"/>
          <w:bCs/>
          <w:color w:val="000000"/>
          <w:lang w:val="en-US"/>
        </w:rPr>
        <w:t>were considered</w:t>
      </w:r>
      <w:proofErr w:type="gramEnd"/>
      <w:r w:rsidR="005C7646">
        <w:rPr>
          <w:rFonts w:ascii="Times New Roman" w:eastAsia="Times New Roman" w:hAnsi="Times New Roman" w:cs="Times New Roman"/>
          <w:bCs/>
          <w:color w:val="000000"/>
          <w:lang w:val="en-US"/>
        </w:rPr>
        <w:t xml:space="preserve"> stable</w:t>
      </w:r>
      <w:r w:rsidRPr="004E2C60">
        <w:rPr>
          <w:rFonts w:ascii="Times New Roman" w:eastAsia="Times New Roman" w:hAnsi="Times New Roman" w:cs="Times New Roman"/>
          <w:bCs/>
          <w:color w:val="000000"/>
          <w:lang w:val="en-US"/>
        </w:rPr>
        <w:t>.</w:t>
      </w:r>
      <w:r w:rsidR="005C7646">
        <w:rPr>
          <w:rFonts w:ascii="Times New Roman" w:eastAsia="Times New Roman" w:hAnsi="Times New Roman" w:cs="Times New Roman"/>
          <w:bCs/>
          <w:color w:val="000000"/>
          <w:lang w:val="en-US"/>
        </w:rPr>
        <w:t xml:space="preserve"> Again, all other individuals were excluded this analysis.</w:t>
      </w:r>
      <w:r w:rsidRPr="004E2C60">
        <w:rPr>
          <w:rFonts w:ascii="Times New Roman" w:eastAsia="Times New Roman" w:hAnsi="Times New Roman" w:cs="Times New Roman"/>
          <w:bCs/>
          <w:color w:val="000000"/>
          <w:lang w:val="en-US"/>
        </w:rPr>
        <w:t xml:space="preserve"> </w:t>
      </w:r>
      <w:r w:rsidR="00634391">
        <w:rPr>
          <w:rFonts w:ascii="Times New Roman" w:eastAsia="Times New Roman" w:hAnsi="Times New Roman" w:cs="Times New Roman"/>
          <w:bCs/>
          <w:color w:val="000000"/>
          <w:lang w:val="en-US"/>
        </w:rPr>
        <w:t xml:space="preserve">In ADNI, a diagnosis of dementia </w:t>
      </w:r>
      <w:r w:rsidR="00F854D6">
        <w:rPr>
          <w:rFonts w:ascii="Times New Roman" w:eastAsia="Times New Roman" w:hAnsi="Times New Roman" w:cs="Times New Roman"/>
          <w:bCs/>
          <w:color w:val="000000"/>
          <w:lang w:val="en-US"/>
        </w:rPr>
        <w:t xml:space="preserve">at follow-up </w:t>
      </w:r>
      <w:r w:rsidR="00634391">
        <w:rPr>
          <w:rFonts w:ascii="Times New Roman" w:eastAsia="Times New Roman" w:hAnsi="Times New Roman" w:cs="Times New Roman"/>
          <w:bCs/>
          <w:color w:val="000000"/>
          <w:lang w:val="en-US"/>
        </w:rPr>
        <w:t xml:space="preserve">entailed </w:t>
      </w:r>
      <w:r w:rsidRPr="004E2C60">
        <w:rPr>
          <w:rFonts w:ascii="Times New Roman" w:eastAsia="Times New Roman" w:hAnsi="Times New Roman" w:cs="Times New Roman"/>
          <w:bCs/>
          <w:color w:val="000000"/>
          <w:lang w:val="en-US"/>
        </w:rPr>
        <w:t xml:space="preserve">presence of dementia symptoms, abnormal memory and cognitive function and fulfillment of NINCDS/ADRDA criteria for probable AD. </w:t>
      </w:r>
      <w:r w:rsidR="00F854D6">
        <w:rPr>
          <w:rFonts w:ascii="Times New Roman" w:eastAsia="Times New Roman" w:hAnsi="Times New Roman" w:cs="Times New Roman"/>
          <w:bCs/>
          <w:color w:val="000000"/>
          <w:lang w:val="en-US"/>
        </w:rPr>
        <w:t xml:space="preserve">In DELCODE, a diagnosis of </w:t>
      </w:r>
      <w:proofErr w:type="gramStart"/>
      <w:r w:rsidR="00F854D6">
        <w:rPr>
          <w:rFonts w:ascii="Times New Roman" w:eastAsia="Times New Roman" w:hAnsi="Times New Roman" w:cs="Times New Roman"/>
          <w:bCs/>
          <w:color w:val="000000"/>
          <w:lang w:val="en-US"/>
        </w:rPr>
        <w:t>dementia  at</w:t>
      </w:r>
      <w:proofErr w:type="gramEnd"/>
      <w:r w:rsidR="00F854D6">
        <w:rPr>
          <w:rFonts w:ascii="Times New Roman" w:eastAsia="Times New Roman" w:hAnsi="Times New Roman" w:cs="Times New Roman"/>
          <w:bCs/>
          <w:color w:val="000000"/>
          <w:lang w:val="en-US"/>
        </w:rPr>
        <w:t xml:space="preserve"> follow-up consisted of </w:t>
      </w:r>
      <w:commentRangeStart w:id="2"/>
      <w:r w:rsidR="00F854D6">
        <w:rPr>
          <w:rFonts w:ascii="Times New Roman" w:eastAsia="Times New Roman" w:hAnsi="Times New Roman" w:cs="Times New Roman"/>
          <w:bCs/>
          <w:color w:val="000000"/>
          <w:lang w:val="en-US"/>
        </w:rPr>
        <w:t>XX</w:t>
      </w:r>
      <w:commentRangeEnd w:id="2"/>
      <w:r w:rsidR="00F854D6">
        <w:rPr>
          <w:rStyle w:val="Kommentarzeichen"/>
        </w:rPr>
        <w:commentReference w:id="2"/>
      </w:r>
      <w:r w:rsidR="00F854D6">
        <w:rPr>
          <w:rFonts w:ascii="Times New Roman" w:eastAsia="Times New Roman" w:hAnsi="Times New Roman" w:cs="Times New Roman"/>
          <w:bCs/>
          <w:color w:val="000000"/>
          <w:lang w:val="en-US"/>
        </w:rPr>
        <w:t xml:space="preserve">. </w:t>
      </w:r>
      <w:r w:rsidR="00A2527D" w:rsidRPr="004E2C60">
        <w:rPr>
          <w:rFonts w:ascii="Times New Roman" w:eastAsia="Times New Roman" w:hAnsi="Times New Roman" w:cs="Times New Roman"/>
          <w:bCs/>
          <w:color w:val="000000"/>
          <w:lang w:val="en-US"/>
        </w:rPr>
        <w:t>MCI patients who were diagnosed as CN after two years were disregard</w:t>
      </w:r>
      <w:r w:rsidR="004E2C60" w:rsidRPr="004E2C60">
        <w:rPr>
          <w:rFonts w:ascii="Times New Roman" w:eastAsia="Times New Roman" w:hAnsi="Times New Roman" w:cs="Times New Roman"/>
          <w:bCs/>
          <w:color w:val="000000"/>
          <w:lang w:val="en-US"/>
        </w:rPr>
        <w:t>ed in the current analyses (n=2</w:t>
      </w:r>
      <w:r w:rsidR="00E618BA" w:rsidRPr="004E2C60">
        <w:rPr>
          <w:rFonts w:ascii="Times New Roman" w:eastAsia="Times New Roman" w:hAnsi="Times New Roman" w:cs="Times New Roman"/>
          <w:bCs/>
          <w:color w:val="000000"/>
          <w:lang w:val="en-US"/>
        </w:rPr>
        <w:t>9</w:t>
      </w:r>
      <w:r w:rsidR="00A2527D" w:rsidRPr="004E2C60">
        <w:rPr>
          <w:rFonts w:ascii="Times New Roman" w:eastAsia="Times New Roman" w:hAnsi="Times New Roman" w:cs="Times New Roman"/>
          <w:bCs/>
          <w:color w:val="000000"/>
          <w:lang w:val="en-US"/>
        </w:rPr>
        <w:t>)</w:t>
      </w:r>
      <w:r w:rsidR="00641BF2" w:rsidRPr="004E2C60">
        <w:rPr>
          <w:rFonts w:ascii="Times New Roman" w:eastAsia="Times New Roman" w:hAnsi="Times New Roman" w:cs="Times New Roman"/>
          <w:bCs/>
          <w:color w:val="000000"/>
          <w:lang w:val="en-US"/>
        </w:rPr>
        <w:t xml:space="preserve">. </w:t>
      </w:r>
      <w:proofErr w:type="gramStart"/>
      <w:r w:rsidR="00853F20">
        <w:rPr>
          <w:rFonts w:ascii="Times New Roman" w:eastAsia="Times New Roman" w:hAnsi="Times New Roman" w:cs="Times New Roman"/>
          <w:bCs/>
          <w:color w:val="000000"/>
          <w:lang w:val="en-US"/>
        </w:rPr>
        <w:t>Both in CN and MCI</w:t>
      </w:r>
      <w:proofErr w:type="gramEnd"/>
      <w:r w:rsidR="00853F20">
        <w:rPr>
          <w:rFonts w:ascii="Times New Roman" w:eastAsia="Times New Roman" w:hAnsi="Times New Roman" w:cs="Times New Roman"/>
          <w:bCs/>
          <w:color w:val="000000"/>
          <w:lang w:val="en-US"/>
        </w:rPr>
        <w:t xml:space="preserve">, we extracted a random sample of stables, matched in number, age and sex to the complete cohort of decliners. </w:t>
      </w:r>
      <w:r w:rsidR="008A3A76">
        <w:rPr>
          <w:rFonts w:ascii="Times New Roman" w:eastAsia="Times New Roman" w:hAnsi="Times New Roman" w:cs="Times New Roman"/>
          <w:bCs/>
          <w:color w:val="000000"/>
          <w:lang w:val="en-US"/>
        </w:rPr>
        <w:t xml:space="preserve">MRI- and FDG-derived BAG in these samples, together with </w:t>
      </w:r>
      <w:r w:rsidR="008A3A76" w:rsidRPr="004E2C60">
        <w:rPr>
          <w:rFonts w:ascii="Times New Roman" w:eastAsia="Times New Roman" w:hAnsi="Times New Roman" w:cs="Times New Roman"/>
          <w:bCs/>
          <w:color w:val="000000"/>
          <w:lang w:val="en-US"/>
        </w:rPr>
        <w:t>amyloid status (CSF amyloid</w:t>
      </w:r>
      <w:r w:rsidR="008A3A76" w:rsidRPr="004E2C60">
        <w:rPr>
          <w:rFonts w:ascii="Times New Roman" w:eastAsia="Times New Roman" w:hAnsi="Times New Roman" w:cs="Times New Roman"/>
          <w:bCs/>
          <w:color w:val="000000"/>
          <w:vertAlign w:val="subscript"/>
          <w:lang w:val="en-US"/>
        </w:rPr>
        <w:t xml:space="preserve">1-42 </w:t>
      </w:r>
      <w:r w:rsidR="008A3A76" w:rsidRPr="004E2C60">
        <w:rPr>
          <w:rFonts w:ascii="Times New Roman" w:eastAsia="Times New Roman" w:hAnsi="Times New Roman" w:cs="Times New Roman"/>
          <w:bCs/>
          <w:color w:val="000000"/>
          <w:lang w:val="en-US"/>
        </w:rPr>
        <w:t>&lt;= 1100 pg/</w:t>
      </w:r>
      <w:r w:rsidR="008A3A76" w:rsidRPr="004E2C60">
        <w:rPr>
          <w:rFonts w:ascii="Times New Roman" w:eastAsia="Times New Roman" w:hAnsi="Times New Roman" w:cs="Times New Roman"/>
          <w:color w:val="000000"/>
          <w:lang w:val="en-US"/>
        </w:rPr>
        <w:t xml:space="preserve"> ml</w:t>
      </w:r>
      <w:r w:rsidR="008A3A76" w:rsidRPr="004E2C60">
        <w:rPr>
          <w:rFonts w:ascii="Times New Roman" w:eastAsia="Times New Roman" w:hAnsi="Times New Roman" w:cs="Times New Roman"/>
          <w:bCs/>
          <w:color w:val="000000"/>
          <w:lang w:val="en-US"/>
        </w:rPr>
        <w:fldChar w:fldCharType="begin" w:fldLock="1"/>
      </w:r>
      <w:r w:rsidR="00D523D0">
        <w:rPr>
          <w:rFonts w:ascii="Times New Roman" w:eastAsia="Times New Roman" w:hAnsi="Times New Roman" w:cs="Times New Roman"/>
          <w:bCs/>
          <w:color w:val="000000"/>
          <w:lang w:val="en-US"/>
        </w:rPr>
        <w:instrText>ADDIN CSL_CITATION {"citationItems":[{"id":"ITEM-1","itemData":{"DOI":"10.1016/j.jalz.2018.01.010","ISSN":"15525279","abstract":"Introduction: We studied whether fully automated Elecsys cerebrospinal fluid (CSF) immunoassay results were concordant with positron emission tomography (PET) and predicted clinical progression, even with cutoffs established in an independent cohort. Methods: Cutoffs for Elecsys amyloid-β1–42 (Aβ), total tau/Aβ(1–42), and phosphorylated tau/Aβ(1–42) were defined against [18F]flutemetamol PET in Swedish BioFINDER (n = 277) and validated against [18F]florbetapir PET in Alzheimer's Disease Neuroimaging Initiative (n = 646). Clinical progression in patients with mild cognitive impairment (n = 619) was studied. Results: CSF total tau/Aβ(1–42) and phosphorylated tau/Aβ(1–42) ratios were highly concordant with PET classification in BioFINDER (overall percent agreement: 90%; area under the curve: 94%). The CSF biomarker statuses established by predefined cutoffs were highly concordant with PET classification in Alzheimer's Disease Neuroimaging Initiative (overall percent agreement: 89%–90%; area under the curves: 96%) and predicted greater 2-year clinical decline in patients with mild cognitive impairment. Strikingly, tau/Aβ ratios were as accurate as semiquantitative PET image assessment in predicting visual read–based outcomes. Discussion: Elecsys CSF biomarker assays may provide reliable alternatives to PET in Alzheimer's disease diagnosis.","author":[{"dropping-particle":"","family":"Hansson","given":"Oskar","non-dropping-particle":"","parse-names":false,"suffix":""},{"dropping-particle":"","family":"Seibyl","given":"John","non-dropping-particle":"","parse-names":false,"suffix":""},{"dropping-particle":"","family":"Stomrud","given":"Erik","non-dropping-particle":"","parse-names":false,"suffix":""},{"dropping-particle":"","family":"Zetterberg","given":"Henrik","non-dropping-particle":"","parse-names":false,"suffix":""},{"dropping-particle":"","family":"Trojanowski","given":"John Q.","non-dropping-particle":"","parse-names":false,"suffix":""},{"dropping-particle":"","family":"Bittner","given":"Tobias","non-dropping-particle":"","parse-names":false,"suffix":""},{"dropping-particle":"","family":"Lifke","given":"Valeria","non-dropping-particle":"","parse-names":false,"suffix":""},{"dropping-particle":"","family":"Corradini","given":"Veronika","non-dropping-particle":"","parse-names":false,"suffix":""},{"dropping-particle":"","family":"Eichenlaub","given":"Udo","non-dropping-particle":"","parse-names":false,"suffix":""},{"dropping-particle":"","family":"Batrla","given":"Richard","non-dropping-particle":"","parse-names":false,"suffix":""},{"dropping-particle":"","family":"Buck","given":"Katharina","non-dropping-particle":"","parse-names":false,"suffix":""},{"dropping-particle":"","family":"Zink","given":"Katharina","non-dropping-particle":"","parse-names":false,"suffix":""},{"dropping-particle":"","family":"Rabe","given":"Christina","non-dropping-particle":"","parse-names":false,"suffix":""},{"dropping-particle":"","family":"Blennow","given":"Kaj","non-dropping-particle":"","parse-names":false,"suffix":""},{"dropping-particle":"","family":"Shaw","given":"Leslie M.","non-dropping-particle":"","parse-names":false,"suffix":""}],"container-title":"Alzheimer's and Dementia","id":"ITEM-1","issue":"11","issued":{"date-parts":[["2018"]]},"title":"CSF biomarkers of Alzheimer's disease concord with amyloid-β PET and predict clinical progression: A study of fully automated immunoassays in BioFINDER and ADNI cohorts","type":"article-journal","volume":"14"},"uris":["http://www.mendeley.com/documents/?uuid=5963f2d7-3cce-3bed-b86f-c725d5f2daa6"]}],"mendeley":{"formattedCitation":"&lt;sup&gt;31&lt;/sup&gt;","plainTextFormattedCitation":"31","previouslyFormattedCitation":"&lt;sup&gt;31&lt;/sup&gt;"},"properties":{"noteIndex":0},"schema":"https://github.com/citation-style-language/schema/raw/master/csl-citation.json"}</w:instrText>
      </w:r>
      <w:r w:rsidR="008A3A76" w:rsidRPr="004E2C60">
        <w:rPr>
          <w:rFonts w:ascii="Times New Roman" w:eastAsia="Times New Roman" w:hAnsi="Times New Roman" w:cs="Times New Roman"/>
          <w:bCs/>
          <w:color w:val="000000"/>
          <w:lang w:val="en-US"/>
        </w:rPr>
        <w:fldChar w:fldCharType="separate"/>
      </w:r>
      <w:r w:rsidR="00117ADB" w:rsidRPr="00117ADB">
        <w:rPr>
          <w:rFonts w:ascii="Times New Roman" w:eastAsia="Times New Roman" w:hAnsi="Times New Roman" w:cs="Times New Roman"/>
          <w:bCs/>
          <w:noProof/>
          <w:color w:val="000000"/>
          <w:vertAlign w:val="superscript"/>
          <w:lang w:val="en-US"/>
        </w:rPr>
        <w:t>31</w:t>
      </w:r>
      <w:r w:rsidR="008A3A76" w:rsidRPr="004E2C60">
        <w:rPr>
          <w:rFonts w:ascii="Times New Roman" w:eastAsia="Times New Roman" w:hAnsi="Times New Roman" w:cs="Times New Roman"/>
          <w:bCs/>
          <w:color w:val="000000"/>
          <w:lang w:val="en-US"/>
        </w:rPr>
        <w:fldChar w:fldCharType="end"/>
      </w:r>
      <w:r w:rsidR="008A3A76" w:rsidRPr="004E2C60">
        <w:rPr>
          <w:rFonts w:ascii="Times New Roman" w:eastAsia="Times New Roman" w:hAnsi="Times New Roman" w:cs="Times New Roman"/>
          <w:bCs/>
          <w:color w:val="000000"/>
          <w:lang w:val="en-US"/>
        </w:rPr>
        <w:t>)</w:t>
      </w:r>
      <w:r w:rsidR="00F854D6">
        <w:rPr>
          <w:rFonts w:ascii="Times New Roman" w:eastAsia="Times New Roman" w:hAnsi="Times New Roman" w:cs="Times New Roman"/>
          <w:bCs/>
          <w:color w:val="000000"/>
          <w:lang w:val="en-US"/>
        </w:rPr>
        <w:t>, APOE-</w:t>
      </w:r>
      <w:r w:rsidR="008A3A76" w:rsidRPr="004E2C60">
        <w:rPr>
          <w:rFonts w:ascii="Times New Roman" w:eastAsia="Times New Roman" w:hAnsi="Times New Roman" w:cs="Times New Roman"/>
          <w:bCs/>
          <w:color w:val="000000"/>
          <w:lang w:val="en-US"/>
        </w:rPr>
        <w:t>ε4 carriership and years of education</w:t>
      </w:r>
      <w:r w:rsidR="008A3A76">
        <w:rPr>
          <w:rFonts w:ascii="Times New Roman" w:eastAsia="Times New Roman" w:hAnsi="Times New Roman" w:cs="Times New Roman"/>
          <w:bCs/>
          <w:color w:val="000000"/>
          <w:lang w:val="en-US"/>
        </w:rPr>
        <w:t xml:space="preserve">, were used as input to predict cognitive </w:t>
      </w:r>
      <w:r w:rsidR="008A3A76">
        <w:rPr>
          <w:rFonts w:ascii="Times New Roman" w:eastAsia="Times New Roman" w:hAnsi="Times New Roman" w:cs="Times New Roman"/>
          <w:bCs/>
          <w:color w:val="000000"/>
          <w:lang w:val="en-US"/>
        </w:rPr>
        <w:lastRenderedPageBreak/>
        <w:t>outcome</w:t>
      </w:r>
      <w:r w:rsidR="008A3A76" w:rsidRPr="004E2C60">
        <w:rPr>
          <w:rFonts w:ascii="Times New Roman" w:eastAsia="Times New Roman" w:hAnsi="Times New Roman" w:cs="Times New Roman"/>
          <w:bCs/>
          <w:color w:val="000000"/>
          <w:lang w:val="en-US"/>
        </w:rPr>
        <w:t xml:space="preserve"> </w:t>
      </w:r>
      <w:r w:rsidR="008A3A76">
        <w:rPr>
          <w:rFonts w:ascii="Times New Roman" w:eastAsia="Times New Roman" w:hAnsi="Times New Roman" w:cs="Times New Roman"/>
          <w:bCs/>
          <w:color w:val="000000"/>
          <w:lang w:val="en-US"/>
        </w:rPr>
        <w:t xml:space="preserve">using a 10-fold cross-validated logistic regression classifier, </w:t>
      </w:r>
      <w:r w:rsidR="008A3A76" w:rsidRPr="004E2C60">
        <w:rPr>
          <w:rFonts w:ascii="Times New Roman" w:eastAsia="Times New Roman" w:hAnsi="Times New Roman" w:cs="Times New Roman"/>
          <w:bCs/>
          <w:color w:val="000000"/>
          <w:lang w:val="en-US"/>
        </w:rPr>
        <w:t xml:space="preserve">as depicted in </w:t>
      </w:r>
      <w:r w:rsidR="008A3A76" w:rsidRPr="004E2C60">
        <w:rPr>
          <w:rFonts w:ascii="Times New Roman" w:eastAsia="Times New Roman" w:hAnsi="Times New Roman" w:cs="Times New Roman"/>
          <w:bCs/>
          <w:color w:val="000000"/>
          <w:lang w:val="en-US"/>
        </w:rPr>
        <w:fldChar w:fldCharType="begin"/>
      </w:r>
      <w:r w:rsidR="008A3A76" w:rsidRPr="004E2C60">
        <w:rPr>
          <w:rFonts w:ascii="Times New Roman" w:eastAsia="Times New Roman" w:hAnsi="Times New Roman" w:cs="Times New Roman"/>
          <w:bCs/>
          <w:color w:val="000000"/>
          <w:lang w:val="en-US"/>
        </w:rPr>
        <w:instrText xml:space="preserve"> REF _Ref106632053 \h  \* MERGEFORMAT </w:instrText>
      </w:r>
      <w:r w:rsidR="008A3A76" w:rsidRPr="004E2C60">
        <w:rPr>
          <w:rFonts w:ascii="Times New Roman" w:eastAsia="Times New Roman" w:hAnsi="Times New Roman" w:cs="Times New Roman"/>
          <w:bCs/>
          <w:color w:val="000000"/>
          <w:lang w:val="en-US"/>
        </w:rPr>
      </w:r>
      <w:r w:rsidR="008A3A76" w:rsidRPr="004E2C60">
        <w:rPr>
          <w:rFonts w:ascii="Times New Roman" w:eastAsia="Times New Roman" w:hAnsi="Times New Roman" w:cs="Times New Roman"/>
          <w:bCs/>
          <w:color w:val="000000"/>
          <w:lang w:val="en-US"/>
        </w:rPr>
        <w:fldChar w:fldCharType="separate"/>
      </w:r>
      <w:r w:rsidR="008A3A76" w:rsidRPr="004E2C60">
        <w:rPr>
          <w:rFonts w:ascii="Times New Roman" w:hAnsi="Times New Roman" w:cs="Times New Roman"/>
          <w:b/>
          <w:color w:val="000000" w:themeColor="text1"/>
          <w:lang w:val="en-US"/>
        </w:rPr>
        <w:t xml:space="preserve">Fig </w:t>
      </w:r>
      <w:r w:rsidR="008A3A76" w:rsidRPr="004E2C60">
        <w:rPr>
          <w:rFonts w:ascii="Times New Roman" w:hAnsi="Times New Roman" w:cs="Times New Roman"/>
          <w:b/>
          <w:noProof/>
          <w:color w:val="000000" w:themeColor="text1"/>
          <w:lang w:val="en-US"/>
        </w:rPr>
        <w:t>2</w:t>
      </w:r>
      <w:r w:rsidR="008A3A76" w:rsidRPr="004E2C60">
        <w:rPr>
          <w:rFonts w:ascii="Times New Roman" w:eastAsia="Times New Roman" w:hAnsi="Times New Roman" w:cs="Times New Roman"/>
          <w:bCs/>
          <w:color w:val="000000"/>
          <w:lang w:val="en-US"/>
        </w:rPr>
        <w:fldChar w:fldCharType="end"/>
      </w:r>
      <w:r w:rsidR="008A3A76" w:rsidRPr="004E2C60">
        <w:rPr>
          <w:rFonts w:ascii="Times New Roman" w:eastAsia="Times New Roman" w:hAnsi="Times New Roman" w:cs="Times New Roman"/>
          <w:bCs/>
          <w:color w:val="000000"/>
          <w:lang w:val="en-US"/>
        </w:rPr>
        <w:t>.</w:t>
      </w:r>
      <w:r w:rsidR="008A3A76">
        <w:rPr>
          <w:rFonts w:ascii="Times New Roman" w:eastAsia="Times New Roman" w:hAnsi="Times New Roman" w:cs="Times New Roman"/>
          <w:bCs/>
          <w:color w:val="000000"/>
          <w:lang w:val="en-US"/>
        </w:rPr>
        <w:t xml:space="preserve"> </w:t>
      </w:r>
      <w:r w:rsidR="007504E4" w:rsidRPr="000F7936">
        <w:rPr>
          <w:rFonts w:ascii="Times New Roman" w:hAnsi="Times New Roman" w:cs="Times New Roman"/>
          <w:lang w:val="en-US"/>
        </w:rPr>
        <w:t xml:space="preserve">As amyloid status was not available for all individuals, analyses were conducted </w:t>
      </w:r>
      <w:r w:rsidR="007504E4">
        <w:rPr>
          <w:rFonts w:ascii="Times New Roman" w:hAnsi="Times New Roman" w:cs="Times New Roman"/>
          <w:lang w:val="en-US"/>
        </w:rPr>
        <w:t>in two ways</w:t>
      </w:r>
      <w:r w:rsidR="007504E4" w:rsidRPr="000F7936">
        <w:rPr>
          <w:rFonts w:ascii="Times New Roman" w:hAnsi="Times New Roman" w:cs="Times New Roman"/>
          <w:lang w:val="en-US"/>
        </w:rPr>
        <w:t xml:space="preserve">: once including individuals with missing amyloid information (NA values coded as </w:t>
      </w:r>
      <w:r w:rsidR="007504E4">
        <w:rPr>
          <w:rFonts w:ascii="Times New Roman" w:hAnsi="Times New Roman" w:cs="Times New Roman"/>
          <w:lang w:val="en-US"/>
        </w:rPr>
        <w:t>0,</w:t>
      </w:r>
      <w:r w:rsidR="007504E4" w:rsidRPr="000F7936">
        <w:rPr>
          <w:rFonts w:ascii="Times New Roman" w:hAnsi="Times New Roman" w:cs="Times New Roman"/>
          <w:lang w:val="en-US"/>
        </w:rPr>
        <w:t xml:space="preserve"> and amyloid negativity coded as reference; “whole samples”)</w:t>
      </w:r>
      <w:r w:rsidR="007504E4">
        <w:rPr>
          <w:rFonts w:ascii="Times New Roman" w:hAnsi="Times New Roman" w:cs="Times New Roman"/>
          <w:lang w:val="en-US"/>
        </w:rPr>
        <w:t xml:space="preserve">, and once excluding individuals with missing amyloid information (“complete samples”). </w:t>
      </w:r>
      <w:r w:rsidR="008A3A76">
        <w:rPr>
          <w:rFonts w:ascii="Times New Roman" w:eastAsia="Times New Roman" w:hAnsi="Times New Roman" w:cs="Times New Roman"/>
          <w:bCs/>
          <w:color w:val="000000"/>
          <w:lang w:val="en-US"/>
        </w:rPr>
        <w:t xml:space="preserve">Significant predictors </w:t>
      </w:r>
      <w:r w:rsidR="007504E4">
        <w:rPr>
          <w:rFonts w:ascii="Times New Roman" w:eastAsia="Times New Roman" w:hAnsi="Times New Roman" w:cs="Times New Roman"/>
          <w:bCs/>
          <w:color w:val="000000"/>
          <w:lang w:val="en-US"/>
        </w:rPr>
        <w:t>(</w:t>
      </w:r>
      <w:r w:rsidR="007504E4" w:rsidRPr="007504E4">
        <w:rPr>
          <w:rFonts w:ascii="Times New Roman" w:eastAsia="Times New Roman" w:hAnsi="Times New Roman" w:cs="Times New Roman"/>
          <w:bCs/>
          <w:color w:val="000000"/>
          <w:lang w:val="en-US"/>
        </w:rPr>
        <w:t>α</w:t>
      </w:r>
      <w:r w:rsidR="007504E4">
        <w:rPr>
          <w:rFonts w:ascii="Times New Roman" w:eastAsia="Times New Roman" w:hAnsi="Times New Roman" w:cs="Times New Roman"/>
          <w:bCs/>
          <w:color w:val="000000"/>
          <w:lang w:val="en-US"/>
        </w:rPr>
        <w:t>=.05)</w:t>
      </w:r>
      <w:r w:rsidR="005C7646">
        <w:rPr>
          <w:rFonts w:ascii="Times New Roman" w:eastAsia="Times New Roman" w:hAnsi="Times New Roman" w:cs="Times New Roman"/>
          <w:bCs/>
          <w:color w:val="000000"/>
          <w:lang w:val="en-US"/>
        </w:rPr>
        <w:t xml:space="preserve"> </w:t>
      </w:r>
      <w:r w:rsidR="008A3A76">
        <w:rPr>
          <w:rFonts w:ascii="Times New Roman" w:eastAsia="Times New Roman" w:hAnsi="Times New Roman" w:cs="Times New Roman"/>
          <w:bCs/>
          <w:color w:val="000000"/>
          <w:lang w:val="en-US"/>
        </w:rPr>
        <w:t xml:space="preserve">of cognitive outcome were recorded. To derive a BAG </w:t>
      </w:r>
      <w:r w:rsidR="00F854D6">
        <w:rPr>
          <w:rFonts w:ascii="Times New Roman" w:eastAsia="Times New Roman" w:hAnsi="Times New Roman" w:cs="Times New Roman"/>
          <w:bCs/>
          <w:color w:val="000000"/>
          <w:lang w:val="en-US"/>
        </w:rPr>
        <w:t>cutoff</w:t>
      </w:r>
      <w:r w:rsidR="008A3A76">
        <w:rPr>
          <w:rFonts w:ascii="Times New Roman" w:eastAsia="Times New Roman" w:hAnsi="Times New Roman" w:cs="Times New Roman"/>
          <w:bCs/>
          <w:color w:val="000000"/>
          <w:lang w:val="en-US"/>
        </w:rPr>
        <w:t xml:space="preserve"> for elevated risk of a change in cognitive diagnosis, a</w:t>
      </w:r>
      <w:r w:rsidR="00802D47">
        <w:rPr>
          <w:rFonts w:ascii="Times New Roman" w:eastAsia="Times New Roman" w:hAnsi="Times New Roman" w:cs="Times New Roman"/>
          <w:bCs/>
          <w:color w:val="000000"/>
          <w:lang w:val="en-US"/>
        </w:rPr>
        <w:t xml:space="preserve"> logistic </w:t>
      </w:r>
      <w:r w:rsidR="00F854D6">
        <w:rPr>
          <w:rFonts w:ascii="Times New Roman" w:eastAsia="Times New Roman" w:hAnsi="Times New Roman" w:cs="Times New Roman"/>
          <w:bCs/>
          <w:color w:val="000000"/>
          <w:lang w:val="en-US"/>
        </w:rPr>
        <w:t>regression</w:t>
      </w:r>
      <w:r w:rsidR="00802D47">
        <w:rPr>
          <w:rFonts w:ascii="Times New Roman" w:eastAsia="Times New Roman" w:hAnsi="Times New Roman" w:cs="Times New Roman"/>
          <w:bCs/>
          <w:color w:val="000000"/>
          <w:lang w:val="en-US"/>
        </w:rPr>
        <w:t xml:space="preserve"> </w:t>
      </w:r>
      <w:proofErr w:type="gramStart"/>
      <w:r w:rsidR="00802D47">
        <w:rPr>
          <w:rFonts w:ascii="Times New Roman" w:eastAsia="Times New Roman" w:hAnsi="Times New Roman" w:cs="Times New Roman"/>
          <w:bCs/>
          <w:color w:val="000000"/>
          <w:lang w:val="en-US"/>
        </w:rPr>
        <w:t>was fitted</w:t>
      </w:r>
      <w:proofErr w:type="gramEnd"/>
      <w:r w:rsidR="00802D47">
        <w:rPr>
          <w:rFonts w:ascii="Times New Roman" w:eastAsia="Times New Roman" w:hAnsi="Times New Roman" w:cs="Times New Roman"/>
          <w:bCs/>
          <w:color w:val="000000"/>
          <w:lang w:val="en-US"/>
        </w:rPr>
        <w:t xml:space="preserve"> to</w:t>
      </w:r>
      <w:r w:rsidR="008A3A76">
        <w:rPr>
          <w:rFonts w:ascii="Times New Roman" w:eastAsia="Times New Roman" w:hAnsi="Times New Roman" w:cs="Times New Roman"/>
          <w:bCs/>
          <w:color w:val="000000"/>
          <w:lang w:val="en-US"/>
        </w:rPr>
        <w:t xml:space="preserve"> model the relationship between</w:t>
      </w:r>
      <w:r w:rsidR="00802D47">
        <w:rPr>
          <w:rFonts w:ascii="Times New Roman" w:eastAsia="Times New Roman" w:hAnsi="Times New Roman" w:cs="Times New Roman"/>
          <w:bCs/>
          <w:color w:val="000000"/>
          <w:lang w:val="en-US"/>
        </w:rPr>
        <w:t xml:space="preserve"> BAG</w:t>
      </w:r>
      <w:r w:rsidR="008A3A76">
        <w:rPr>
          <w:rFonts w:ascii="Times New Roman" w:eastAsia="Times New Roman" w:hAnsi="Times New Roman" w:cs="Times New Roman"/>
          <w:bCs/>
          <w:color w:val="000000"/>
          <w:lang w:val="en-US"/>
        </w:rPr>
        <w:t xml:space="preserve"> from the significant BAG,</w:t>
      </w:r>
      <w:r w:rsidR="00802D47">
        <w:rPr>
          <w:rFonts w:ascii="Times New Roman" w:eastAsia="Times New Roman" w:hAnsi="Times New Roman" w:cs="Times New Roman"/>
          <w:bCs/>
          <w:color w:val="000000"/>
          <w:lang w:val="en-US"/>
        </w:rPr>
        <w:t xml:space="preserve"> and </w:t>
      </w:r>
      <w:r w:rsidR="00F854D6">
        <w:rPr>
          <w:rFonts w:ascii="Times New Roman" w:eastAsia="Times New Roman" w:hAnsi="Times New Roman" w:cs="Times New Roman"/>
          <w:bCs/>
          <w:color w:val="000000"/>
          <w:lang w:val="en-US"/>
        </w:rPr>
        <w:t>cognitive outcome</w:t>
      </w:r>
      <w:r w:rsidR="00802D47">
        <w:rPr>
          <w:rFonts w:ascii="Times New Roman" w:eastAsia="Times New Roman" w:hAnsi="Times New Roman" w:cs="Times New Roman"/>
          <w:bCs/>
          <w:color w:val="000000"/>
          <w:lang w:val="en-US"/>
        </w:rPr>
        <w:t>.</w:t>
      </w:r>
      <w:r w:rsidR="008A3A76">
        <w:rPr>
          <w:rFonts w:ascii="Times New Roman" w:eastAsia="Times New Roman" w:hAnsi="Times New Roman" w:cs="Times New Roman"/>
          <w:bCs/>
          <w:color w:val="000000"/>
          <w:lang w:val="en-US"/>
        </w:rPr>
        <w:t xml:space="preserve"> The intercept of this curve at 50% probability was set as a </w:t>
      </w:r>
      <w:r w:rsidR="00F854D6">
        <w:rPr>
          <w:rFonts w:ascii="Times New Roman" w:eastAsia="Times New Roman" w:hAnsi="Times New Roman" w:cs="Times New Roman"/>
          <w:bCs/>
          <w:color w:val="000000"/>
          <w:lang w:val="en-US"/>
        </w:rPr>
        <w:t>cutoff</w:t>
      </w:r>
      <w:r w:rsidR="008A3A76">
        <w:rPr>
          <w:rFonts w:ascii="Times New Roman" w:eastAsia="Times New Roman" w:hAnsi="Times New Roman" w:cs="Times New Roman"/>
          <w:bCs/>
          <w:color w:val="000000"/>
          <w:lang w:val="en-US"/>
        </w:rPr>
        <w:t xml:space="preserve"> and validated in the current (ADNI), as well as the DELCODE sample.</w:t>
      </w:r>
    </w:p>
    <w:p w14:paraId="4018720E" w14:textId="1F2D9655" w:rsidR="000E475A" w:rsidRPr="00641BF2" w:rsidRDefault="008454B2" w:rsidP="000E475A">
      <w:pPr>
        <w:pStyle w:val="KeinLeerraum"/>
        <w:keepNext/>
        <w:spacing w:line="480" w:lineRule="auto"/>
        <w:jc w:val="both"/>
        <w:rPr>
          <w:lang w:val="en-US"/>
        </w:rPr>
      </w:pPr>
      <w:r>
        <w:rPr>
          <w:lang w:val="en-US"/>
        </w:rPr>
        <w:pict w14:anchorId="0A3D8A27">
          <v:shape id="_x0000_i1026" type="#_x0000_t75" style="width:453.5pt;height:259pt">
            <v:imagedata r:id="rId16" o:title="Figure2_LogisticRegression"/>
          </v:shape>
        </w:pict>
      </w:r>
    </w:p>
    <w:p w14:paraId="78170EFD" w14:textId="25C673C9" w:rsidR="00202404" w:rsidRPr="003D1565" w:rsidRDefault="003D1565" w:rsidP="000E475A">
      <w:pPr>
        <w:pStyle w:val="Beschriftung"/>
        <w:jc w:val="both"/>
        <w:rPr>
          <w:rFonts w:ascii="Times New Roman" w:eastAsia="Times New Roman" w:hAnsi="Times New Roman" w:cs="Times New Roman"/>
          <w:bCs/>
          <w:i w:val="0"/>
          <w:color w:val="000000" w:themeColor="text1"/>
          <w:sz w:val="22"/>
          <w:szCs w:val="22"/>
          <w:lang w:val="en-US"/>
        </w:rPr>
      </w:pPr>
      <w:bookmarkStart w:id="3" w:name="_Ref106632053"/>
      <w:bookmarkStart w:id="4" w:name="_Ref106632046"/>
      <w:r w:rsidRPr="003D1565">
        <w:rPr>
          <w:rFonts w:ascii="Times New Roman" w:hAnsi="Times New Roman" w:cs="Times New Roman"/>
          <w:b/>
          <w:i w:val="0"/>
          <w:color w:val="000000" w:themeColor="text1"/>
          <w:sz w:val="22"/>
          <w:szCs w:val="22"/>
          <w:lang w:val="en-US"/>
        </w:rPr>
        <w:t>Fig</w:t>
      </w:r>
      <w:r w:rsidR="000E475A" w:rsidRPr="003D1565">
        <w:rPr>
          <w:rFonts w:ascii="Times New Roman" w:hAnsi="Times New Roman" w:cs="Times New Roman"/>
          <w:b/>
          <w:i w:val="0"/>
          <w:color w:val="000000" w:themeColor="text1"/>
          <w:sz w:val="22"/>
          <w:szCs w:val="22"/>
          <w:lang w:val="en-US"/>
        </w:rPr>
        <w:t xml:space="preserve"> </w:t>
      </w:r>
      <w:r w:rsidR="000E475A" w:rsidRPr="003D1565">
        <w:rPr>
          <w:rFonts w:ascii="Times New Roman" w:hAnsi="Times New Roman" w:cs="Times New Roman"/>
          <w:b/>
          <w:i w:val="0"/>
          <w:color w:val="000000" w:themeColor="text1"/>
          <w:sz w:val="22"/>
          <w:szCs w:val="22"/>
        </w:rPr>
        <w:fldChar w:fldCharType="begin"/>
      </w:r>
      <w:r w:rsidR="000E475A" w:rsidRPr="003D1565">
        <w:rPr>
          <w:rFonts w:ascii="Times New Roman" w:hAnsi="Times New Roman" w:cs="Times New Roman"/>
          <w:b/>
          <w:i w:val="0"/>
          <w:color w:val="000000" w:themeColor="text1"/>
          <w:sz w:val="22"/>
          <w:szCs w:val="22"/>
          <w:lang w:val="en-US"/>
        </w:rPr>
        <w:instrText xml:space="preserve"> SEQ Figure \* ARABIC </w:instrText>
      </w:r>
      <w:r w:rsidR="000E475A" w:rsidRPr="003D1565">
        <w:rPr>
          <w:rFonts w:ascii="Times New Roman" w:hAnsi="Times New Roman" w:cs="Times New Roman"/>
          <w:b/>
          <w:i w:val="0"/>
          <w:color w:val="000000" w:themeColor="text1"/>
          <w:sz w:val="22"/>
          <w:szCs w:val="22"/>
        </w:rPr>
        <w:fldChar w:fldCharType="separate"/>
      </w:r>
      <w:r w:rsidR="000E475A" w:rsidRPr="003D1565">
        <w:rPr>
          <w:rFonts w:ascii="Times New Roman" w:hAnsi="Times New Roman" w:cs="Times New Roman"/>
          <w:b/>
          <w:i w:val="0"/>
          <w:noProof/>
          <w:color w:val="000000" w:themeColor="text1"/>
          <w:sz w:val="22"/>
          <w:szCs w:val="22"/>
          <w:lang w:val="en-US"/>
        </w:rPr>
        <w:t>2</w:t>
      </w:r>
      <w:r w:rsidR="000E475A" w:rsidRPr="003D1565">
        <w:rPr>
          <w:rFonts w:ascii="Times New Roman" w:hAnsi="Times New Roman" w:cs="Times New Roman"/>
          <w:b/>
          <w:i w:val="0"/>
          <w:color w:val="000000" w:themeColor="text1"/>
          <w:sz w:val="22"/>
          <w:szCs w:val="22"/>
        </w:rPr>
        <w:fldChar w:fldCharType="end"/>
      </w:r>
      <w:bookmarkEnd w:id="3"/>
      <w:r w:rsidR="000E475A" w:rsidRPr="003D1565">
        <w:rPr>
          <w:rFonts w:ascii="Times New Roman" w:hAnsi="Times New Roman" w:cs="Times New Roman"/>
          <w:b/>
          <w:i w:val="0"/>
          <w:color w:val="000000" w:themeColor="text1"/>
          <w:sz w:val="22"/>
          <w:szCs w:val="22"/>
          <w:lang w:val="en-US"/>
        </w:rPr>
        <w:t xml:space="preserve">. Estimation of a BAG </w:t>
      </w:r>
      <w:r w:rsidR="00F854D6">
        <w:rPr>
          <w:rFonts w:ascii="Times New Roman" w:hAnsi="Times New Roman" w:cs="Times New Roman"/>
          <w:b/>
          <w:i w:val="0"/>
          <w:color w:val="000000" w:themeColor="text1"/>
          <w:sz w:val="22"/>
          <w:szCs w:val="22"/>
          <w:lang w:val="en-US"/>
        </w:rPr>
        <w:t>cutoff</w:t>
      </w:r>
      <w:r w:rsidR="000E475A" w:rsidRPr="003D1565">
        <w:rPr>
          <w:rFonts w:ascii="Times New Roman" w:hAnsi="Times New Roman" w:cs="Times New Roman"/>
          <w:b/>
          <w:i w:val="0"/>
          <w:color w:val="000000" w:themeColor="text1"/>
          <w:sz w:val="22"/>
          <w:szCs w:val="22"/>
          <w:lang w:val="en-US"/>
        </w:rPr>
        <w:t xml:space="preserve"> for cognitive decline.</w:t>
      </w:r>
      <w:r w:rsidR="000E475A" w:rsidRPr="003D1565">
        <w:rPr>
          <w:rFonts w:ascii="Times New Roman" w:hAnsi="Times New Roman" w:cs="Times New Roman"/>
          <w:i w:val="0"/>
          <w:color w:val="000000" w:themeColor="text1"/>
          <w:sz w:val="22"/>
          <w:szCs w:val="22"/>
          <w:lang w:val="en-US"/>
        </w:rPr>
        <w:t xml:space="preserve"> (1) </w:t>
      </w:r>
      <w:r w:rsidR="00853F20">
        <w:rPr>
          <w:rFonts w:ascii="Times New Roman" w:hAnsi="Times New Roman" w:cs="Times New Roman"/>
          <w:i w:val="0"/>
          <w:color w:val="000000" w:themeColor="text1"/>
          <w:sz w:val="22"/>
          <w:szCs w:val="22"/>
          <w:lang w:val="en-US"/>
        </w:rPr>
        <w:t xml:space="preserve">A stable group </w:t>
      </w:r>
      <w:proofErr w:type="gramStart"/>
      <w:r w:rsidR="00853F20">
        <w:rPr>
          <w:rFonts w:ascii="Times New Roman" w:hAnsi="Times New Roman" w:cs="Times New Roman"/>
          <w:i w:val="0"/>
          <w:color w:val="000000" w:themeColor="text1"/>
          <w:sz w:val="22"/>
          <w:szCs w:val="22"/>
          <w:lang w:val="en-US"/>
        </w:rPr>
        <w:t>was created</w:t>
      </w:r>
      <w:proofErr w:type="gramEnd"/>
      <w:r w:rsidR="00853F20">
        <w:rPr>
          <w:rFonts w:ascii="Times New Roman" w:hAnsi="Times New Roman" w:cs="Times New Roman"/>
          <w:i w:val="0"/>
          <w:color w:val="000000" w:themeColor="text1"/>
          <w:sz w:val="22"/>
          <w:szCs w:val="22"/>
          <w:lang w:val="en-US"/>
        </w:rPr>
        <w:t xml:space="preserve"> matched in age and sex to the group of all decliners in CN or MCI.</w:t>
      </w:r>
      <w:r w:rsidRPr="003D1565">
        <w:rPr>
          <w:rFonts w:ascii="Times New Roman" w:hAnsi="Times New Roman" w:cs="Times New Roman"/>
          <w:i w:val="0"/>
          <w:color w:val="000000" w:themeColor="text1"/>
          <w:sz w:val="22"/>
          <w:szCs w:val="22"/>
          <w:lang w:val="en-US"/>
        </w:rPr>
        <w:t xml:space="preserve"> (2) 10-fold cross-validated prediction of cognitive decline within two years </w:t>
      </w:r>
      <w:proofErr w:type="gramStart"/>
      <w:r w:rsidRPr="003D1565">
        <w:rPr>
          <w:rFonts w:ascii="Times New Roman" w:hAnsi="Times New Roman" w:cs="Times New Roman"/>
          <w:i w:val="0"/>
          <w:color w:val="000000" w:themeColor="text1"/>
          <w:sz w:val="22"/>
          <w:szCs w:val="22"/>
          <w:lang w:val="en-US"/>
        </w:rPr>
        <w:t>was conducted</w:t>
      </w:r>
      <w:proofErr w:type="gramEnd"/>
      <w:r w:rsidRPr="003D1565">
        <w:rPr>
          <w:rFonts w:ascii="Times New Roman" w:hAnsi="Times New Roman" w:cs="Times New Roman"/>
          <w:i w:val="0"/>
          <w:color w:val="000000" w:themeColor="text1"/>
          <w:sz w:val="22"/>
          <w:szCs w:val="22"/>
          <w:lang w:val="en-US"/>
        </w:rPr>
        <w:t xml:space="preserve"> with FDG-PET and MRI BAG, as well as amyloid status, APOE-ε4 carriership and education as predictors. (3) The BAG </w:t>
      </w:r>
      <w:r w:rsidR="00F854D6">
        <w:rPr>
          <w:rFonts w:ascii="Times New Roman" w:hAnsi="Times New Roman" w:cs="Times New Roman"/>
          <w:i w:val="0"/>
          <w:color w:val="000000" w:themeColor="text1"/>
          <w:sz w:val="22"/>
          <w:szCs w:val="22"/>
          <w:lang w:val="en-US"/>
        </w:rPr>
        <w:t>cutoff</w:t>
      </w:r>
      <w:r w:rsidRPr="003D1565">
        <w:rPr>
          <w:rFonts w:ascii="Times New Roman" w:hAnsi="Times New Roman" w:cs="Times New Roman"/>
          <w:i w:val="0"/>
          <w:color w:val="000000" w:themeColor="text1"/>
          <w:sz w:val="22"/>
          <w:szCs w:val="22"/>
          <w:lang w:val="en-US"/>
        </w:rPr>
        <w:t xml:space="preserve"> for increased risk of cognitive decline </w:t>
      </w:r>
      <w:proofErr w:type="gramStart"/>
      <w:r w:rsidRPr="003D1565">
        <w:rPr>
          <w:rFonts w:ascii="Times New Roman" w:hAnsi="Times New Roman" w:cs="Times New Roman"/>
          <w:i w:val="0"/>
          <w:color w:val="000000" w:themeColor="text1"/>
          <w:sz w:val="22"/>
          <w:szCs w:val="22"/>
          <w:lang w:val="en-US"/>
        </w:rPr>
        <w:t>was inferred</w:t>
      </w:r>
      <w:proofErr w:type="gramEnd"/>
      <w:r w:rsidRPr="003D1565">
        <w:rPr>
          <w:rFonts w:ascii="Times New Roman" w:hAnsi="Times New Roman" w:cs="Times New Roman"/>
          <w:i w:val="0"/>
          <w:color w:val="000000" w:themeColor="text1"/>
          <w:sz w:val="22"/>
          <w:szCs w:val="22"/>
          <w:lang w:val="en-US"/>
        </w:rPr>
        <w:t xml:space="preserve"> from 50% probability of </w:t>
      </w:r>
      <w:r w:rsidR="00853F20">
        <w:rPr>
          <w:rFonts w:ascii="Times New Roman" w:hAnsi="Times New Roman" w:cs="Times New Roman"/>
          <w:i w:val="0"/>
          <w:color w:val="000000" w:themeColor="text1"/>
          <w:sz w:val="22"/>
          <w:szCs w:val="22"/>
          <w:lang w:val="en-US"/>
        </w:rPr>
        <w:t>a change in cognitive diagnosis</w:t>
      </w:r>
      <w:r w:rsidRPr="003D1565">
        <w:rPr>
          <w:rFonts w:ascii="Times New Roman" w:hAnsi="Times New Roman" w:cs="Times New Roman"/>
          <w:i w:val="0"/>
          <w:color w:val="000000" w:themeColor="text1"/>
          <w:sz w:val="22"/>
          <w:szCs w:val="22"/>
          <w:lang w:val="en-US"/>
        </w:rPr>
        <w:t xml:space="preserve"> in the cross-validated classification output.</w:t>
      </w:r>
      <w:bookmarkEnd w:id="4"/>
    </w:p>
    <w:p w14:paraId="7FC4F5B7" w14:textId="104328F4" w:rsidR="00B25242" w:rsidRPr="000F7936" w:rsidRDefault="006A6AC5" w:rsidP="00B25242">
      <w:pPr>
        <w:pStyle w:val="KeinLeerraum"/>
        <w:spacing w:line="480" w:lineRule="auto"/>
        <w:jc w:val="both"/>
        <w:rPr>
          <w:rFonts w:ascii="Times New Roman" w:hAnsi="Times New Roman" w:cs="Times New Roman"/>
          <w:b/>
          <w:lang w:val="en-US"/>
        </w:rPr>
      </w:pPr>
      <w:proofErr w:type="gramStart"/>
      <w:r>
        <w:rPr>
          <w:rFonts w:ascii="Times New Roman" w:hAnsi="Times New Roman" w:cs="Times New Roman"/>
          <w:b/>
          <w:lang w:val="en-US"/>
        </w:rPr>
        <w:t>3</w:t>
      </w:r>
      <w:proofErr w:type="gramEnd"/>
      <w:r w:rsidR="00B25242" w:rsidRPr="000F7936">
        <w:rPr>
          <w:rFonts w:ascii="Times New Roman" w:hAnsi="Times New Roman" w:cs="Times New Roman"/>
          <w:b/>
          <w:lang w:val="en-US"/>
        </w:rPr>
        <w:t xml:space="preserve"> Results</w:t>
      </w:r>
    </w:p>
    <w:p w14:paraId="72974D8D" w14:textId="0377E785" w:rsidR="00701F58" w:rsidRDefault="006A6AC5" w:rsidP="00B25242">
      <w:pPr>
        <w:pStyle w:val="KeinLeerraum"/>
        <w:spacing w:line="480" w:lineRule="auto"/>
        <w:jc w:val="both"/>
        <w:rPr>
          <w:rFonts w:ascii="Times New Roman" w:hAnsi="Times New Roman" w:cs="Times New Roman"/>
          <w:b/>
          <w:lang w:val="en-US"/>
        </w:rPr>
      </w:pPr>
      <w:r>
        <w:rPr>
          <w:rFonts w:ascii="Times New Roman" w:hAnsi="Times New Roman" w:cs="Times New Roman"/>
          <w:b/>
          <w:lang w:val="en-US"/>
        </w:rPr>
        <w:t>3</w:t>
      </w:r>
      <w:r w:rsidR="00B25242" w:rsidRPr="000F7936">
        <w:rPr>
          <w:rFonts w:ascii="Times New Roman" w:hAnsi="Times New Roman" w:cs="Times New Roman"/>
          <w:b/>
          <w:lang w:val="en-US"/>
        </w:rPr>
        <w:t>.1 Participants</w:t>
      </w:r>
    </w:p>
    <w:p w14:paraId="683438C3" w14:textId="72E8D29A" w:rsidR="00D252D9" w:rsidRPr="000F7936" w:rsidRDefault="00D252D9" w:rsidP="00D252D9">
      <w:pPr>
        <w:pStyle w:val="KeinLeerraum"/>
        <w:spacing w:line="480" w:lineRule="auto"/>
        <w:jc w:val="both"/>
        <w:rPr>
          <w:rFonts w:ascii="Times New Roman" w:hAnsi="Times New Roman" w:cs="Times New Roman"/>
          <w:lang w:val="en-US"/>
        </w:rPr>
      </w:pPr>
      <w:r w:rsidRPr="000F7936">
        <w:rPr>
          <w:rFonts w:ascii="Times New Roman" w:hAnsi="Times New Roman" w:cs="Times New Roman"/>
          <w:color w:val="222222"/>
          <w:shd w:val="clear" w:color="auto" w:fill="FFFFFF"/>
          <w:lang w:val="en-US"/>
        </w:rPr>
        <w:t xml:space="preserve">This study included </w:t>
      </w:r>
      <w:r>
        <w:rPr>
          <w:rFonts w:ascii="Times New Roman" w:hAnsi="Times New Roman" w:cs="Times New Roman"/>
          <w:color w:val="222222"/>
          <w:shd w:val="clear" w:color="auto" w:fill="FFFFFF"/>
          <w:lang w:val="en-US"/>
        </w:rPr>
        <w:t xml:space="preserve">972 </w:t>
      </w:r>
      <w:r w:rsidRPr="000F7936">
        <w:rPr>
          <w:rFonts w:ascii="Times New Roman" w:hAnsi="Times New Roman" w:cs="Times New Roman"/>
          <w:color w:val="222222"/>
          <w:shd w:val="clear" w:color="auto" w:fill="FFFFFF"/>
          <w:lang w:val="en-US"/>
        </w:rPr>
        <w:t xml:space="preserve">MRI </w:t>
      </w:r>
      <w:r>
        <w:rPr>
          <w:rFonts w:ascii="Times New Roman" w:hAnsi="Times New Roman" w:cs="Times New Roman"/>
          <w:color w:val="222222"/>
          <w:shd w:val="clear" w:color="auto" w:fill="FFFFFF"/>
          <w:lang w:val="en-US"/>
        </w:rPr>
        <w:t xml:space="preserve">and FDG-PET </w:t>
      </w:r>
      <w:r w:rsidRPr="000F7936">
        <w:rPr>
          <w:rFonts w:ascii="Times New Roman" w:hAnsi="Times New Roman" w:cs="Times New Roman"/>
          <w:color w:val="222222"/>
          <w:shd w:val="clear" w:color="auto" w:fill="FFFFFF"/>
          <w:lang w:val="en-US"/>
        </w:rPr>
        <w:t xml:space="preserve">scans (respectively) from the </w:t>
      </w:r>
      <w:r>
        <w:rPr>
          <w:rFonts w:ascii="Times New Roman" w:hAnsi="Times New Roman" w:cs="Times New Roman"/>
          <w:color w:val="222222"/>
          <w:shd w:val="clear" w:color="auto" w:fill="FFFFFF"/>
          <w:lang w:val="en-US"/>
        </w:rPr>
        <w:t>ADNI database (</w:t>
      </w:r>
      <w:r w:rsidRPr="000F7936">
        <w:rPr>
          <w:rFonts w:ascii="Times New Roman" w:hAnsi="Times New Roman" w:cs="Times New Roman"/>
          <w:color w:val="222222"/>
          <w:shd w:val="clear" w:color="auto" w:fill="FFFFFF"/>
          <w:lang w:val="en-US"/>
        </w:rPr>
        <w:t>CN</w:t>
      </w:r>
      <w:r>
        <w:rPr>
          <w:rFonts w:ascii="Times New Roman" w:hAnsi="Times New Roman" w:cs="Times New Roman"/>
          <w:color w:val="222222"/>
          <w:shd w:val="clear" w:color="auto" w:fill="FFFFFF"/>
          <w:lang w:val="en-US"/>
        </w:rPr>
        <w:t>+SCI</w:t>
      </w:r>
      <w:r>
        <w:rPr>
          <w:rFonts w:ascii="Times New Roman" w:hAnsi="Times New Roman" w:cs="Times New Roman"/>
          <w:color w:val="222222"/>
          <w:shd w:val="clear" w:color="auto" w:fill="FFFFFF"/>
          <w:vertAlign w:val="subscript"/>
          <w:lang w:val="en-US"/>
        </w:rPr>
        <w:t>ADNI</w:t>
      </w:r>
      <w:r>
        <w:rPr>
          <w:rFonts w:ascii="Times New Roman" w:hAnsi="Times New Roman" w:cs="Times New Roman"/>
          <w:color w:val="222222"/>
          <w:shd w:val="clear" w:color="auto" w:fill="FFFFFF"/>
          <w:lang w:val="en-US"/>
        </w:rPr>
        <w:t xml:space="preserve">: n = 376; </w:t>
      </w:r>
      <w:r w:rsidRPr="000F7936">
        <w:rPr>
          <w:rFonts w:ascii="Times New Roman" w:hAnsi="Times New Roman" w:cs="Times New Roman"/>
          <w:color w:val="222222"/>
          <w:shd w:val="clear" w:color="auto" w:fill="FFFFFF"/>
          <w:lang w:val="en-US"/>
        </w:rPr>
        <w:t>MCI</w:t>
      </w:r>
      <w:r>
        <w:rPr>
          <w:rFonts w:ascii="Times New Roman" w:hAnsi="Times New Roman" w:cs="Times New Roman"/>
          <w:color w:val="222222"/>
          <w:shd w:val="clear" w:color="auto" w:fill="FFFFFF"/>
          <w:vertAlign w:val="subscript"/>
          <w:lang w:val="en-US"/>
        </w:rPr>
        <w:t>ADNI</w:t>
      </w:r>
      <w:r>
        <w:rPr>
          <w:rFonts w:ascii="Times New Roman" w:hAnsi="Times New Roman" w:cs="Times New Roman"/>
          <w:color w:val="222222"/>
          <w:shd w:val="clear" w:color="auto" w:fill="FFFFFF"/>
          <w:lang w:val="en-US"/>
        </w:rPr>
        <w:t>: n = 596),</w:t>
      </w:r>
      <w:r w:rsidRPr="000F7936">
        <w:rPr>
          <w:rFonts w:ascii="Times New Roman" w:hAnsi="Times New Roman" w:cs="Times New Roman"/>
          <w:color w:val="222222"/>
          <w:shd w:val="clear" w:color="auto" w:fill="FFFFFF"/>
          <w:lang w:val="en-US"/>
        </w:rPr>
        <w:t xml:space="preserve"> </w:t>
      </w:r>
      <w:r>
        <w:rPr>
          <w:rFonts w:ascii="Times New Roman" w:hAnsi="Times New Roman" w:cs="Times New Roman"/>
          <w:color w:val="222222"/>
          <w:shd w:val="clear" w:color="auto" w:fill="FFFFFF"/>
          <w:lang w:val="en-US"/>
        </w:rPr>
        <w:t>as well as data from two validation cohorts. To validate brain age estimation, we used 5</w:t>
      </w:r>
      <w:r w:rsidRPr="000F7936">
        <w:rPr>
          <w:rFonts w:ascii="Times New Roman" w:hAnsi="Times New Roman" w:cs="Times New Roman"/>
          <w:color w:val="222222"/>
          <w:shd w:val="clear" w:color="auto" w:fill="FFFFFF"/>
          <w:lang w:val="en-US"/>
        </w:rPr>
        <w:t>9</w:t>
      </w:r>
      <w:r>
        <w:rPr>
          <w:rFonts w:ascii="Times New Roman" w:hAnsi="Times New Roman" w:cs="Times New Roman"/>
          <w:color w:val="222222"/>
          <w:shd w:val="clear" w:color="auto" w:fill="FFFFFF"/>
          <w:lang w:val="en-US"/>
        </w:rPr>
        <w:t xml:space="preserve"> MRI and FDG-PET scans (respectively)</w:t>
      </w:r>
      <w:r w:rsidRPr="000F7936">
        <w:rPr>
          <w:rFonts w:ascii="Times New Roman" w:hAnsi="Times New Roman" w:cs="Times New Roman"/>
          <w:color w:val="222222"/>
          <w:shd w:val="clear" w:color="auto" w:fill="FFFFFF"/>
          <w:lang w:val="en-US"/>
        </w:rPr>
        <w:t xml:space="preserve"> </w:t>
      </w:r>
      <w:r>
        <w:rPr>
          <w:rFonts w:ascii="Times New Roman" w:hAnsi="Times New Roman" w:cs="Times New Roman"/>
          <w:color w:val="222222"/>
          <w:shd w:val="clear" w:color="auto" w:fill="FFFFFF"/>
          <w:lang w:val="en-US"/>
        </w:rPr>
        <w:t xml:space="preserve">of CN </w:t>
      </w:r>
      <w:r w:rsidRPr="000F7936">
        <w:rPr>
          <w:rFonts w:ascii="Times New Roman" w:hAnsi="Times New Roman" w:cs="Times New Roman"/>
          <w:color w:val="222222"/>
          <w:shd w:val="clear" w:color="auto" w:fill="FFFFFF"/>
          <w:lang w:val="en-US"/>
        </w:rPr>
        <w:t>from the</w:t>
      </w:r>
      <w:r>
        <w:rPr>
          <w:rFonts w:ascii="Times New Roman" w:hAnsi="Times New Roman" w:cs="Times New Roman"/>
          <w:color w:val="222222"/>
          <w:shd w:val="clear" w:color="auto" w:fill="FFFFFF"/>
          <w:lang w:val="en-US"/>
        </w:rPr>
        <w:t xml:space="preserve"> </w:t>
      </w:r>
      <w:r w:rsidRPr="000F7936">
        <w:rPr>
          <w:rFonts w:ascii="Times New Roman" w:hAnsi="Times New Roman" w:cs="Times New Roman"/>
          <w:color w:val="222222"/>
          <w:shd w:val="clear" w:color="auto" w:fill="FFFFFF"/>
          <w:lang w:val="en-US"/>
        </w:rPr>
        <w:t>OASIS-3</w:t>
      </w:r>
      <w:r>
        <w:rPr>
          <w:rFonts w:ascii="Times New Roman" w:hAnsi="Times New Roman" w:cs="Times New Roman"/>
          <w:color w:val="222222"/>
          <w:shd w:val="clear" w:color="auto" w:fill="FFFFFF"/>
          <w:lang w:val="en-US"/>
        </w:rPr>
        <w:t xml:space="preserve">. To </w:t>
      </w:r>
      <w:r>
        <w:rPr>
          <w:rFonts w:ascii="Times New Roman" w:hAnsi="Times New Roman" w:cs="Times New Roman"/>
          <w:color w:val="222222"/>
          <w:shd w:val="clear" w:color="auto" w:fill="FFFFFF"/>
          <w:lang w:val="en-US"/>
        </w:rPr>
        <w:lastRenderedPageBreak/>
        <w:t xml:space="preserve">validate BAG </w:t>
      </w:r>
      <w:r w:rsidR="00F854D6">
        <w:rPr>
          <w:rFonts w:ascii="Times New Roman" w:hAnsi="Times New Roman" w:cs="Times New Roman"/>
          <w:color w:val="222222"/>
          <w:shd w:val="clear" w:color="auto" w:fill="FFFFFF"/>
          <w:lang w:val="en-US"/>
        </w:rPr>
        <w:t>cutoff</w:t>
      </w:r>
      <w:r>
        <w:rPr>
          <w:rFonts w:ascii="Times New Roman" w:hAnsi="Times New Roman" w:cs="Times New Roman"/>
          <w:color w:val="222222"/>
          <w:shd w:val="clear" w:color="auto" w:fill="FFFFFF"/>
          <w:lang w:val="en-US"/>
        </w:rPr>
        <w:t xml:space="preserve">s for the prediction of cognitive outcome, we used 88 FDG-PET scans of SCI and 80 MRI scans of MCI patients from DELCODE. An overview of participant characteristics </w:t>
      </w:r>
      <w:proofErr w:type="gramStart"/>
      <w:r>
        <w:rPr>
          <w:rFonts w:ascii="Times New Roman" w:hAnsi="Times New Roman" w:cs="Times New Roman"/>
          <w:color w:val="222222"/>
          <w:shd w:val="clear" w:color="auto" w:fill="FFFFFF"/>
          <w:lang w:val="en-US"/>
        </w:rPr>
        <w:t>is presented</w:t>
      </w:r>
      <w:proofErr w:type="gramEnd"/>
      <w:r>
        <w:rPr>
          <w:rFonts w:ascii="Times New Roman" w:hAnsi="Times New Roman" w:cs="Times New Roman"/>
          <w:color w:val="222222"/>
          <w:shd w:val="clear" w:color="auto" w:fill="FFFFFF"/>
          <w:lang w:val="en-US"/>
        </w:rPr>
        <w:t xml:space="preserve"> in </w:t>
      </w:r>
      <w:r>
        <w:rPr>
          <w:rFonts w:ascii="Times New Roman" w:hAnsi="Times New Roman" w:cs="Times New Roman"/>
          <w:color w:val="222222"/>
          <w:shd w:val="clear" w:color="auto" w:fill="FFFFFF"/>
          <w:lang w:val="en-US"/>
        </w:rPr>
        <w:fldChar w:fldCharType="begin"/>
      </w:r>
      <w:r>
        <w:rPr>
          <w:rFonts w:ascii="Times New Roman" w:hAnsi="Times New Roman" w:cs="Times New Roman"/>
          <w:color w:val="222222"/>
          <w:shd w:val="clear" w:color="auto" w:fill="FFFFFF"/>
          <w:lang w:val="en-US"/>
        </w:rPr>
        <w:instrText xml:space="preserve"> REF _Ref100237486 \h </w:instrText>
      </w:r>
      <w:r>
        <w:rPr>
          <w:rFonts w:ascii="Times New Roman" w:hAnsi="Times New Roman" w:cs="Times New Roman"/>
          <w:color w:val="222222"/>
          <w:shd w:val="clear" w:color="auto" w:fill="FFFFFF"/>
          <w:lang w:val="en-US"/>
        </w:rPr>
      </w:r>
      <w:r>
        <w:rPr>
          <w:rFonts w:ascii="Times New Roman" w:hAnsi="Times New Roman" w:cs="Times New Roman"/>
          <w:color w:val="222222"/>
          <w:shd w:val="clear" w:color="auto" w:fill="FFFFFF"/>
          <w:lang w:val="en-US"/>
        </w:rPr>
        <w:fldChar w:fldCharType="separate"/>
      </w:r>
      <w:r w:rsidRPr="00EF086F">
        <w:rPr>
          <w:rFonts w:ascii="Times New Roman" w:hAnsi="Times New Roman" w:cs="Times New Roman"/>
          <w:b/>
          <w:lang w:val="en-US"/>
        </w:rPr>
        <w:t xml:space="preserve">Table </w:t>
      </w:r>
      <w:r w:rsidRPr="00EF086F">
        <w:rPr>
          <w:rFonts w:ascii="Times New Roman" w:hAnsi="Times New Roman" w:cs="Times New Roman"/>
          <w:b/>
          <w:noProof/>
          <w:lang w:val="en-US"/>
        </w:rPr>
        <w:t>1</w:t>
      </w:r>
      <w:r>
        <w:rPr>
          <w:rFonts w:ascii="Times New Roman" w:hAnsi="Times New Roman" w:cs="Times New Roman"/>
          <w:color w:val="222222"/>
          <w:shd w:val="clear" w:color="auto" w:fill="FFFFFF"/>
          <w:lang w:val="en-US"/>
        </w:rPr>
        <w:fldChar w:fldCharType="end"/>
      </w:r>
      <w:r>
        <w:rPr>
          <w:rFonts w:ascii="Times New Roman" w:hAnsi="Times New Roman" w:cs="Times New Roman"/>
          <w:color w:val="222222"/>
          <w:shd w:val="clear" w:color="auto" w:fill="FFFFFF"/>
          <w:lang w:val="en-US"/>
        </w:rPr>
        <w:t>. In the cognitively unimpaired cohorts, CN</w:t>
      </w:r>
      <w:r w:rsidRPr="00EF086F">
        <w:rPr>
          <w:rFonts w:ascii="Times New Roman" w:hAnsi="Times New Roman" w:cs="Times New Roman"/>
          <w:color w:val="222222"/>
          <w:shd w:val="clear" w:color="auto" w:fill="FFFFFF"/>
          <w:vertAlign w:val="subscript"/>
          <w:lang w:val="en-US"/>
        </w:rPr>
        <w:t>OASIS</w:t>
      </w:r>
      <w:r w:rsidRPr="000F7936">
        <w:rPr>
          <w:rFonts w:ascii="Times New Roman" w:hAnsi="Times New Roman" w:cs="Times New Roman"/>
          <w:color w:val="222222"/>
          <w:shd w:val="clear" w:color="auto" w:fill="FFFFFF"/>
          <w:lang w:val="en-US"/>
        </w:rPr>
        <w:t xml:space="preserve"> </w:t>
      </w:r>
      <w:r>
        <w:rPr>
          <w:rFonts w:ascii="Times New Roman" w:hAnsi="Times New Roman" w:cs="Times New Roman"/>
          <w:color w:val="222222"/>
          <w:shd w:val="clear" w:color="auto" w:fill="FFFFFF"/>
          <w:lang w:val="en-US"/>
        </w:rPr>
        <w:t xml:space="preserve">and </w:t>
      </w:r>
      <w:r w:rsidRPr="00EF086F">
        <w:rPr>
          <w:rFonts w:ascii="Times New Roman" w:hAnsi="Times New Roman" w:cs="Times New Roman"/>
          <w:color w:val="222222"/>
          <w:shd w:val="clear" w:color="auto" w:fill="FFFFFF"/>
          <w:lang w:val="en-US"/>
        </w:rPr>
        <w:t>SCI</w:t>
      </w:r>
      <w:r>
        <w:rPr>
          <w:rFonts w:ascii="Times New Roman" w:hAnsi="Times New Roman" w:cs="Times New Roman"/>
          <w:color w:val="222222"/>
          <w:shd w:val="clear" w:color="auto" w:fill="FFFFFF"/>
          <w:vertAlign w:val="subscript"/>
          <w:lang w:val="en-US"/>
        </w:rPr>
        <w:t xml:space="preserve">DELCODE </w:t>
      </w:r>
      <w:r w:rsidRPr="000F7936">
        <w:rPr>
          <w:rFonts w:ascii="Times New Roman" w:hAnsi="Times New Roman" w:cs="Times New Roman"/>
          <w:color w:val="222222"/>
          <w:shd w:val="clear" w:color="auto" w:fill="FFFFFF"/>
          <w:lang w:val="en-US"/>
        </w:rPr>
        <w:t xml:space="preserve">were significantly younger than </w:t>
      </w:r>
      <w:r>
        <w:rPr>
          <w:rFonts w:ascii="Times New Roman" w:hAnsi="Times New Roman" w:cs="Times New Roman"/>
          <w:color w:val="222222"/>
          <w:shd w:val="clear" w:color="auto" w:fill="FFFFFF"/>
          <w:lang w:val="en-US"/>
        </w:rPr>
        <w:t>CN+SCI</w:t>
      </w:r>
      <w:r w:rsidRPr="00EF086F">
        <w:rPr>
          <w:rFonts w:ascii="Times New Roman" w:hAnsi="Times New Roman" w:cs="Times New Roman"/>
          <w:color w:val="222222"/>
          <w:shd w:val="clear" w:color="auto" w:fill="FFFFFF"/>
          <w:vertAlign w:val="subscript"/>
          <w:lang w:val="en-US"/>
        </w:rPr>
        <w:t>ADNI</w:t>
      </w:r>
      <w:r w:rsidRPr="000F7936">
        <w:rPr>
          <w:rFonts w:ascii="Times New Roman" w:hAnsi="Times New Roman" w:cs="Times New Roman"/>
          <w:color w:val="222222"/>
          <w:shd w:val="clear" w:color="auto" w:fill="FFFFFF"/>
          <w:lang w:val="en-US"/>
        </w:rPr>
        <w:t xml:space="preserve"> (</w:t>
      </w:r>
      <w:r>
        <w:rPr>
          <w:rFonts w:ascii="Times New Roman" w:hAnsi="Times New Roman" w:cs="Times New Roman"/>
          <w:color w:val="222222"/>
          <w:shd w:val="clear" w:color="auto" w:fill="FFFFFF"/>
          <w:lang w:val="en-US"/>
        </w:rPr>
        <w:t xml:space="preserve">t = 3.44, </w:t>
      </w:r>
      <w:r w:rsidRPr="00EF086F">
        <w:rPr>
          <w:rFonts w:ascii="Times New Roman" w:hAnsi="Times New Roman" w:cs="Times New Roman"/>
          <w:i/>
          <w:color w:val="222222"/>
          <w:shd w:val="clear" w:color="auto" w:fill="FFFFFF"/>
          <w:lang w:val="en-US"/>
        </w:rPr>
        <w:t>p</w:t>
      </w:r>
      <w:r w:rsidRPr="000F7936">
        <w:rPr>
          <w:rFonts w:ascii="Times New Roman" w:hAnsi="Times New Roman" w:cs="Times New Roman"/>
          <w:color w:val="222222"/>
          <w:shd w:val="clear" w:color="auto" w:fill="FFFFFF"/>
          <w:lang w:val="en-US"/>
        </w:rPr>
        <w:t xml:space="preserve"> &lt; .0</w:t>
      </w:r>
      <w:r>
        <w:rPr>
          <w:rFonts w:ascii="Times New Roman" w:hAnsi="Times New Roman" w:cs="Times New Roman"/>
          <w:color w:val="222222"/>
          <w:shd w:val="clear" w:color="auto" w:fill="FFFFFF"/>
          <w:lang w:val="en-US"/>
        </w:rPr>
        <w:t>0</w:t>
      </w:r>
      <w:r w:rsidRPr="000F7936">
        <w:rPr>
          <w:rFonts w:ascii="Times New Roman" w:hAnsi="Times New Roman" w:cs="Times New Roman"/>
          <w:color w:val="222222"/>
          <w:shd w:val="clear" w:color="auto" w:fill="FFFFFF"/>
          <w:lang w:val="en-US"/>
        </w:rPr>
        <w:t>1</w:t>
      </w:r>
      <w:r>
        <w:rPr>
          <w:rFonts w:ascii="Times New Roman" w:hAnsi="Times New Roman" w:cs="Times New Roman"/>
          <w:color w:val="222222"/>
          <w:shd w:val="clear" w:color="auto" w:fill="FFFFFF"/>
          <w:lang w:val="en-US"/>
        </w:rPr>
        <w:t xml:space="preserve">), especially in </w:t>
      </w:r>
      <w:r w:rsidRPr="00EF086F">
        <w:rPr>
          <w:rFonts w:ascii="Times New Roman" w:hAnsi="Times New Roman" w:cs="Times New Roman"/>
          <w:color w:val="222222"/>
          <w:shd w:val="clear" w:color="auto" w:fill="FFFFFF"/>
          <w:lang w:val="en-US"/>
        </w:rPr>
        <w:t>the MRI cohort, and the MMSE of SCI</w:t>
      </w:r>
      <w:r w:rsidRPr="00EF086F">
        <w:rPr>
          <w:rFonts w:ascii="Times New Roman" w:hAnsi="Times New Roman" w:cs="Times New Roman"/>
          <w:color w:val="222222"/>
          <w:shd w:val="clear" w:color="auto" w:fill="FFFFFF"/>
          <w:vertAlign w:val="subscript"/>
          <w:lang w:val="en-US"/>
        </w:rPr>
        <w:t xml:space="preserve">DELCODE </w:t>
      </w:r>
      <w:r w:rsidRPr="00EF086F">
        <w:rPr>
          <w:rFonts w:ascii="Times New Roman" w:hAnsi="Times New Roman" w:cs="Times New Roman"/>
          <w:color w:val="222222"/>
          <w:shd w:val="clear" w:color="auto" w:fill="FFFFFF"/>
          <w:lang w:val="en-US"/>
        </w:rPr>
        <w:t>was higher compared to CN</w:t>
      </w:r>
      <w:r>
        <w:rPr>
          <w:rFonts w:ascii="Times New Roman" w:hAnsi="Times New Roman" w:cs="Times New Roman"/>
          <w:color w:val="222222"/>
          <w:shd w:val="clear" w:color="auto" w:fill="FFFFFF"/>
          <w:lang w:val="en-US"/>
        </w:rPr>
        <w:t>+SCI</w:t>
      </w:r>
      <w:r w:rsidRPr="00EF086F">
        <w:rPr>
          <w:rFonts w:ascii="Times New Roman" w:hAnsi="Times New Roman" w:cs="Times New Roman"/>
          <w:color w:val="222222"/>
          <w:shd w:val="clear" w:color="auto" w:fill="FFFFFF"/>
          <w:vertAlign w:val="subscript"/>
          <w:lang w:val="en-US"/>
        </w:rPr>
        <w:t>ADNI</w:t>
      </w:r>
      <w:r w:rsidRPr="00EF086F">
        <w:rPr>
          <w:rFonts w:ascii="Times New Roman" w:hAnsi="Times New Roman" w:cs="Times New Roman"/>
          <w:vertAlign w:val="subscript"/>
          <w:lang w:val="en-US"/>
        </w:rPr>
        <w:t xml:space="preserve"> </w:t>
      </w:r>
      <w:r w:rsidRPr="00EF086F">
        <w:rPr>
          <w:rFonts w:ascii="Times New Roman" w:hAnsi="Times New Roman" w:cs="Times New Roman"/>
          <w:lang w:val="en-US"/>
        </w:rPr>
        <w:t>(t</w:t>
      </w:r>
      <w:r>
        <w:rPr>
          <w:rFonts w:ascii="Times New Roman" w:hAnsi="Times New Roman" w:cs="Times New Roman"/>
          <w:lang w:val="en-US"/>
        </w:rPr>
        <w:t xml:space="preserve"> = </w:t>
      </w:r>
      <w:r w:rsidRPr="00EF086F">
        <w:rPr>
          <w:rFonts w:ascii="Times New Roman" w:hAnsi="Times New Roman" w:cs="Times New Roman"/>
          <w:lang w:val="en-US"/>
        </w:rPr>
        <w:t xml:space="preserve">-2.30, </w:t>
      </w:r>
      <w:r w:rsidRPr="00EF086F">
        <w:rPr>
          <w:rFonts w:ascii="Times New Roman" w:hAnsi="Times New Roman" w:cs="Times New Roman"/>
          <w:i/>
          <w:lang w:val="en-US"/>
        </w:rPr>
        <w:t>p</w:t>
      </w:r>
      <w:r>
        <w:rPr>
          <w:rFonts w:ascii="Times New Roman" w:hAnsi="Times New Roman" w:cs="Times New Roman"/>
          <w:lang w:val="en-US"/>
        </w:rPr>
        <w:t xml:space="preserve"> = </w:t>
      </w:r>
      <w:r w:rsidRPr="00EF086F">
        <w:rPr>
          <w:rFonts w:ascii="Times New Roman" w:hAnsi="Times New Roman" w:cs="Times New Roman"/>
          <w:lang w:val="en-US"/>
        </w:rPr>
        <w:t>.03).</w:t>
      </w:r>
      <w:r>
        <w:rPr>
          <w:rFonts w:ascii="Times New Roman" w:hAnsi="Times New Roman" w:cs="Times New Roman"/>
          <w:lang w:val="en-US"/>
        </w:rPr>
        <w:t xml:space="preserve"> Among MCI samples, MCI</w:t>
      </w:r>
      <w:r>
        <w:rPr>
          <w:rFonts w:ascii="Times New Roman" w:hAnsi="Times New Roman" w:cs="Times New Roman"/>
          <w:vertAlign w:val="subscript"/>
          <w:lang w:val="en-US"/>
        </w:rPr>
        <w:t>DELCODE</w:t>
      </w:r>
      <w:r w:rsidRPr="00D962B5">
        <w:rPr>
          <w:lang w:val="en-US"/>
        </w:rPr>
        <w:t xml:space="preserve"> </w:t>
      </w:r>
      <w:r w:rsidRPr="00D962B5">
        <w:rPr>
          <w:rFonts w:ascii="Times New Roman" w:hAnsi="Times New Roman" w:cs="Times New Roman"/>
          <w:lang w:val="en-US"/>
        </w:rPr>
        <w:t>had significantly less years of education (</w:t>
      </w:r>
      <w:r>
        <w:rPr>
          <w:rFonts w:ascii="Times New Roman" w:hAnsi="Times New Roman" w:cs="Times New Roman"/>
          <w:lang w:val="en-US"/>
        </w:rPr>
        <w:t xml:space="preserve">t = 6.01, </w:t>
      </w:r>
      <w:r>
        <w:rPr>
          <w:rFonts w:ascii="Times New Roman" w:hAnsi="Times New Roman" w:cs="Times New Roman"/>
          <w:i/>
          <w:lang w:val="en-US"/>
        </w:rPr>
        <w:t>p</w:t>
      </w:r>
      <w:r>
        <w:rPr>
          <w:rFonts w:ascii="Times New Roman" w:hAnsi="Times New Roman" w:cs="Times New Roman"/>
          <w:lang w:val="en-US"/>
        </w:rPr>
        <w:t xml:space="preserve"> &lt; .001)</w:t>
      </w:r>
    </w:p>
    <w:p w14:paraId="36728F3F" w14:textId="6DD18816" w:rsidR="00D252D9" w:rsidRPr="00C72F8D" w:rsidRDefault="00D252D9" w:rsidP="00D252D9">
      <w:pPr>
        <w:pStyle w:val="KeinLeerraum"/>
        <w:spacing w:line="480" w:lineRule="auto"/>
        <w:jc w:val="both"/>
        <w:rPr>
          <w:rFonts w:ascii="Times New Roman" w:hAnsi="Times New Roman" w:cs="Times New Roman"/>
          <w:b/>
          <w:lang w:val="en-US"/>
        </w:rPr>
      </w:pPr>
      <w:r w:rsidRPr="00C72F8D">
        <w:rPr>
          <w:rFonts w:ascii="Times New Roman" w:hAnsi="Times New Roman" w:cs="Times New Roman"/>
          <w:b/>
          <w:lang w:val="en-US"/>
        </w:rPr>
        <w:t xml:space="preserve">3.2 </w:t>
      </w:r>
      <w:r w:rsidR="00F854D6">
        <w:rPr>
          <w:rFonts w:ascii="Times New Roman" w:hAnsi="Times New Roman" w:cs="Times New Roman"/>
          <w:b/>
          <w:lang w:val="en-US"/>
        </w:rPr>
        <w:t>Accuracy</w:t>
      </w:r>
      <w:r w:rsidRPr="00C72F8D">
        <w:rPr>
          <w:rFonts w:ascii="Times New Roman" w:hAnsi="Times New Roman" w:cs="Times New Roman"/>
          <w:b/>
          <w:lang w:val="en-US"/>
        </w:rPr>
        <w:t xml:space="preserve"> and demographic profile of brain-predicted age</w:t>
      </w:r>
    </w:p>
    <w:p w14:paraId="1D5C4101" w14:textId="7126CA5A" w:rsidR="007504E4" w:rsidRDefault="00F854D6" w:rsidP="007504E4">
      <w:pPr>
        <w:pStyle w:val="KeinLeerraum"/>
        <w:spacing w:line="480" w:lineRule="auto"/>
        <w:jc w:val="both"/>
        <w:rPr>
          <w:rFonts w:ascii="Times New Roman" w:hAnsi="Times New Roman" w:cs="Times New Roman"/>
          <w:lang w:val="en-US"/>
        </w:rPr>
      </w:pPr>
      <w:r>
        <w:rPr>
          <w:rFonts w:ascii="Times New Roman" w:hAnsi="Times New Roman" w:cs="Times New Roman"/>
          <w:lang w:val="en-US"/>
        </w:rPr>
        <w:t>In the</w:t>
      </w:r>
      <w:r w:rsidR="00D252D9">
        <w:rPr>
          <w:rFonts w:ascii="Times New Roman" w:hAnsi="Times New Roman" w:cs="Times New Roman"/>
          <w:lang w:val="en-US"/>
        </w:rPr>
        <w:t xml:space="preserve"> CN+</w:t>
      </w:r>
      <w:r w:rsidR="00D252D9" w:rsidRPr="00622BEB">
        <w:rPr>
          <w:rFonts w:ascii="Times New Roman" w:hAnsi="Times New Roman" w:cs="Times New Roman"/>
          <w:lang w:val="en-US"/>
        </w:rPr>
        <w:t>SCI</w:t>
      </w:r>
      <w:r w:rsidR="00D252D9" w:rsidRPr="00622BEB">
        <w:rPr>
          <w:rFonts w:ascii="Times New Roman" w:hAnsi="Times New Roman" w:cs="Times New Roman"/>
          <w:vertAlign w:val="subscript"/>
          <w:lang w:val="en-US"/>
        </w:rPr>
        <w:t>ADNI</w:t>
      </w:r>
      <w:r w:rsidR="00D252D9">
        <w:rPr>
          <w:rFonts w:ascii="Times New Roman" w:hAnsi="Times New Roman" w:cs="Times New Roman"/>
          <w:lang w:val="en-US"/>
        </w:rPr>
        <w:t xml:space="preserve"> </w:t>
      </w:r>
      <w:r>
        <w:rPr>
          <w:rFonts w:ascii="Times New Roman" w:hAnsi="Times New Roman" w:cs="Times New Roman"/>
          <w:lang w:val="en-US"/>
        </w:rPr>
        <w:t xml:space="preserve">group </w:t>
      </w:r>
      <w:r w:rsidR="00D252D9">
        <w:rPr>
          <w:rFonts w:ascii="Times New Roman" w:hAnsi="Times New Roman" w:cs="Times New Roman"/>
          <w:lang w:val="en-US"/>
        </w:rPr>
        <w:t>(n = 357 after outlier exclusion</w:t>
      </w:r>
      <w:r>
        <w:rPr>
          <w:rFonts w:ascii="Times New Roman" w:hAnsi="Times New Roman" w:cs="Times New Roman"/>
          <w:lang w:val="en-US"/>
        </w:rPr>
        <w:t>, test predictions</w:t>
      </w:r>
      <w:r w:rsidR="00D252D9">
        <w:rPr>
          <w:rFonts w:ascii="Times New Roman" w:hAnsi="Times New Roman" w:cs="Times New Roman"/>
          <w:lang w:val="en-US"/>
        </w:rPr>
        <w:t xml:space="preserve">), </w:t>
      </w:r>
      <w:r w:rsidR="00D252D9" w:rsidRPr="00622BEB">
        <w:rPr>
          <w:rFonts w:ascii="Times New Roman" w:hAnsi="Times New Roman" w:cs="Times New Roman"/>
          <w:lang w:val="en-US"/>
        </w:rPr>
        <w:t>MRI</w:t>
      </w:r>
      <w:r w:rsidR="00D252D9">
        <w:rPr>
          <w:rFonts w:ascii="Times New Roman" w:hAnsi="Times New Roman" w:cs="Times New Roman"/>
          <w:lang w:val="en-US"/>
        </w:rPr>
        <w:t xml:space="preserve"> and FDG-PET pre</w:t>
      </w:r>
      <w:r>
        <w:rPr>
          <w:rFonts w:ascii="Times New Roman" w:hAnsi="Times New Roman" w:cs="Times New Roman"/>
          <w:lang w:val="en-US"/>
        </w:rPr>
        <w:t xml:space="preserve">dicted chronological age with an MAE </w:t>
      </w:r>
      <w:r w:rsidR="00D252D9">
        <w:rPr>
          <w:rFonts w:ascii="Times New Roman" w:hAnsi="Times New Roman" w:cs="Times New Roman"/>
          <w:lang w:val="en-US"/>
        </w:rPr>
        <w:t xml:space="preserve">of 1.96 and 2.63 years, and a broad range of BAG spanning 16 and 18.7 years, respectively (see </w:t>
      </w:r>
      <w:r w:rsidR="00D252D9">
        <w:rPr>
          <w:rFonts w:ascii="Times New Roman" w:hAnsi="Times New Roman" w:cs="Times New Roman"/>
          <w:lang w:val="en-US"/>
        </w:rPr>
        <w:fldChar w:fldCharType="begin"/>
      </w:r>
      <w:r w:rsidR="00D252D9">
        <w:rPr>
          <w:rFonts w:ascii="Times New Roman" w:hAnsi="Times New Roman" w:cs="Times New Roman"/>
          <w:lang w:val="en-US"/>
        </w:rPr>
        <w:instrText xml:space="preserve"> REF _Ref99105381 \h </w:instrText>
      </w:r>
      <w:r w:rsidR="00D252D9">
        <w:rPr>
          <w:rFonts w:ascii="Times New Roman" w:hAnsi="Times New Roman" w:cs="Times New Roman"/>
          <w:lang w:val="en-US"/>
        </w:rPr>
      </w:r>
      <w:r w:rsidR="00D252D9">
        <w:rPr>
          <w:rFonts w:ascii="Times New Roman" w:hAnsi="Times New Roman" w:cs="Times New Roman"/>
          <w:lang w:val="en-US"/>
        </w:rPr>
        <w:fldChar w:fldCharType="separate"/>
      </w:r>
      <w:r w:rsidR="00D252D9" w:rsidRPr="000F7936">
        <w:rPr>
          <w:rFonts w:ascii="Times New Roman" w:hAnsi="Times New Roman" w:cs="Times New Roman"/>
          <w:b/>
          <w:lang w:val="en-US"/>
        </w:rPr>
        <w:t xml:space="preserve">Table </w:t>
      </w:r>
      <w:r w:rsidR="00D252D9" w:rsidRPr="000F7936">
        <w:rPr>
          <w:rFonts w:ascii="Times New Roman" w:hAnsi="Times New Roman" w:cs="Times New Roman"/>
          <w:b/>
          <w:noProof/>
          <w:lang w:val="en-US"/>
        </w:rPr>
        <w:t>2</w:t>
      </w:r>
      <w:r w:rsidR="00D252D9">
        <w:rPr>
          <w:rFonts w:ascii="Times New Roman" w:hAnsi="Times New Roman" w:cs="Times New Roman"/>
          <w:lang w:val="en-US"/>
        </w:rPr>
        <w:fldChar w:fldCharType="end"/>
      </w:r>
      <w:r w:rsidR="00D252D9">
        <w:rPr>
          <w:rFonts w:ascii="Times New Roman" w:hAnsi="Times New Roman" w:cs="Times New Roman"/>
          <w:lang w:val="en-US"/>
        </w:rPr>
        <w:t xml:space="preserve">). </w:t>
      </w:r>
      <w:r>
        <w:rPr>
          <w:rFonts w:ascii="Times New Roman" w:hAnsi="Times New Roman" w:cs="Times New Roman"/>
          <w:lang w:val="en-US"/>
        </w:rPr>
        <w:t>MAE of MRI-derived brain age was significantly lower (</w:t>
      </w:r>
      <w:proofErr w:type="spellStart"/>
      <w:r>
        <w:rPr>
          <w:rFonts w:ascii="Times New Roman" w:hAnsi="Times New Roman" w:cs="Times New Roman"/>
          <w:lang w:val="en-US"/>
        </w:rPr>
        <w:t>paired</w:t>
      </w:r>
      <w:r w:rsidR="007504E4">
        <w:rPr>
          <w:rFonts w:ascii="Times New Roman" w:hAnsi="Times New Roman" w:cs="Times New Roman"/>
          <w:lang w:val="en-US"/>
        </w:rPr>
        <w:t>_</w:t>
      </w:r>
      <w:r>
        <w:rPr>
          <w:rFonts w:ascii="Times New Roman" w:hAnsi="Times New Roman" w:cs="Times New Roman"/>
          <w:lang w:val="en-US"/>
        </w:rPr>
        <w:t>t</w:t>
      </w:r>
      <w:proofErr w:type="spellEnd"/>
      <w:r>
        <w:rPr>
          <w:rFonts w:ascii="Times New Roman" w:hAnsi="Times New Roman" w:cs="Times New Roman"/>
          <w:lang w:val="en-US"/>
        </w:rPr>
        <w:t xml:space="preserve"> = </w:t>
      </w:r>
      <w:r w:rsidR="007504E4">
        <w:rPr>
          <w:rFonts w:ascii="Times New Roman" w:hAnsi="Times New Roman" w:cs="Times New Roman"/>
          <w:lang w:val="en-US"/>
        </w:rPr>
        <w:t>-</w:t>
      </w:r>
      <w:r>
        <w:rPr>
          <w:rFonts w:ascii="Times New Roman" w:hAnsi="Times New Roman" w:cs="Times New Roman"/>
          <w:lang w:val="en-US"/>
        </w:rPr>
        <w:t>6.</w:t>
      </w:r>
      <w:r w:rsidR="007504E4">
        <w:rPr>
          <w:rFonts w:ascii="Times New Roman" w:hAnsi="Times New Roman" w:cs="Times New Roman"/>
          <w:lang w:val="en-US"/>
        </w:rPr>
        <w:t xml:space="preserve">69, </w:t>
      </w:r>
      <w:r w:rsidR="007504E4" w:rsidRPr="007504E4">
        <w:rPr>
          <w:rFonts w:ascii="Times New Roman" w:hAnsi="Times New Roman" w:cs="Times New Roman"/>
          <w:lang w:val="en-US"/>
        </w:rPr>
        <w:t>p</w:t>
      </w:r>
      <w:r w:rsidR="007504E4">
        <w:rPr>
          <w:rFonts w:ascii="Times New Roman" w:hAnsi="Times New Roman" w:cs="Times New Roman"/>
          <w:lang w:val="en-US"/>
        </w:rPr>
        <w:t xml:space="preserve"> = .026). </w:t>
      </w:r>
      <w:r w:rsidR="00D252D9" w:rsidRPr="007504E4">
        <w:rPr>
          <w:rFonts w:ascii="Times New Roman" w:hAnsi="Times New Roman" w:cs="Times New Roman"/>
          <w:lang w:val="en-US"/>
        </w:rPr>
        <w:t>Both</w:t>
      </w:r>
      <w:r w:rsidR="00D252D9">
        <w:rPr>
          <w:rFonts w:ascii="Times New Roman" w:hAnsi="Times New Roman" w:cs="Times New Roman"/>
          <w:lang w:val="en-US"/>
        </w:rPr>
        <w:t>, MRI- and FDG-PET-derived BAG were normally distributed and moderately strongly correlated</w:t>
      </w:r>
      <w:r w:rsidR="007504E4">
        <w:rPr>
          <w:rFonts w:ascii="Times New Roman" w:hAnsi="Times New Roman" w:cs="Times New Roman"/>
          <w:lang w:val="en-US"/>
        </w:rPr>
        <w:t xml:space="preserve"> across modality</w:t>
      </w:r>
      <w:r w:rsidR="00D252D9">
        <w:rPr>
          <w:rFonts w:ascii="Times New Roman" w:hAnsi="Times New Roman" w:cs="Times New Roman"/>
          <w:lang w:val="en-US"/>
        </w:rPr>
        <w:t xml:space="preserve"> (r = .288, </w:t>
      </w:r>
      <w:r w:rsidR="00D252D9">
        <w:rPr>
          <w:rFonts w:ascii="Times New Roman" w:hAnsi="Times New Roman" w:cs="Times New Roman"/>
          <w:i/>
          <w:lang w:val="en-US"/>
        </w:rPr>
        <w:t>p</w:t>
      </w:r>
      <w:r w:rsidR="00D252D9">
        <w:rPr>
          <w:rFonts w:ascii="Times New Roman" w:hAnsi="Times New Roman" w:cs="Times New Roman"/>
          <w:lang w:val="en-US"/>
        </w:rPr>
        <w:t xml:space="preserve"> &lt; 0.001). In the external CN</w:t>
      </w:r>
      <w:r w:rsidR="00D252D9">
        <w:rPr>
          <w:rFonts w:ascii="Times New Roman" w:hAnsi="Times New Roman" w:cs="Times New Roman"/>
          <w:vertAlign w:val="subscript"/>
          <w:lang w:val="en-US"/>
        </w:rPr>
        <w:t xml:space="preserve">OASIS </w:t>
      </w:r>
      <w:r w:rsidR="00D252D9">
        <w:rPr>
          <w:rFonts w:ascii="Times New Roman" w:hAnsi="Times New Roman" w:cs="Times New Roman"/>
          <w:lang w:val="en-US"/>
        </w:rPr>
        <w:t>sample (n=52 after outlier exclusion), bagged predictions of chronological age had an MAE of 2.23 and 2.03 years for MRI and FDG-PET, respectively, thus showing high generalization performance of the models to external datasets. SCI</w:t>
      </w:r>
      <w:r w:rsidR="00D252D9">
        <w:rPr>
          <w:rFonts w:ascii="Times New Roman" w:hAnsi="Times New Roman" w:cs="Times New Roman"/>
          <w:vertAlign w:val="subscript"/>
          <w:lang w:val="en-US"/>
        </w:rPr>
        <w:t>DELCODE</w:t>
      </w:r>
      <w:r w:rsidR="00D252D9">
        <w:rPr>
          <w:rFonts w:ascii="Times New Roman" w:hAnsi="Times New Roman" w:cs="Times New Roman"/>
          <w:lang w:val="en-US"/>
        </w:rPr>
        <w:t xml:space="preserve"> individuals’ brains </w:t>
      </w:r>
      <w:proofErr w:type="gramStart"/>
      <w:r w:rsidR="00D252D9">
        <w:rPr>
          <w:rFonts w:ascii="Times New Roman" w:hAnsi="Times New Roman" w:cs="Times New Roman"/>
          <w:lang w:val="en-US"/>
        </w:rPr>
        <w:t>were estimated</w:t>
      </w:r>
      <w:proofErr w:type="gramEnd"/>
      <w:r w:rsidR="00D252D9">
        <w:rPr>
          <w:rFonts w:ascii="Times New Roman" w:hAnsi="Times New Roman" w:cs="Times New Roman"/>
          <w:lang w:val="en-US"/>
        </w:rPr>
        <w:t xml:space="preserve"> from FDG-PET to be, on average, 2.07 years advanced in age compared to their chronological age. MCI</w:t>
      </w:r>
      <w:r w:rsidR="00D252D9">
        <w:rPr>
          <w:rFonts w:ascii="Times New Roman" w:hAnsi="Times New Roman" w:cs="Times New Roman"/>
          <w:vertAlign w:val="subscript"/>
          <w:lang w:val="en-US"/>
        </w:rPr>
        <w:t xml:space="preserve">ADNI </w:t>
      </w:r>
      <w:r w:rsidR="00D252D9">
        <w:rPr>
          <w:rFonts w:ascii="Times New Roman" w:hAnsi="Times New Roman" w:cs="Times New Roman"/>
          <w:lang w:val="en-US"/>
        </w:rPr>
        <w:t xml:space="preserve">individuals’ brains </w:t>
      </w:r>
      <w:proofErr w:type="gramStart"/>
      <w:r w:rsidR="00D252D9">
        <w:rPr>
          <w:rFonts w:ascii="Times New Roman" w:hAnsi="Times New Roman" w:cs="Times New Roman"/>
          <w:lang w:val="en-US"/>
        </w:rPr>
        <w:t>were estimated</w:t>
      </w:r>
      <w:proofErr w:type="gramEnd"/>
      <w:r w:rsidR="00D252D9">
        <w:rPr>
          <w:rFonts w:ascii="Times New Roman" w:hAnsi="Times New Roman" w:cs="Times New Roman"/>
          <w:lang w:val="en-US"/>
        </w:rPr>
        <w:t xml:space="preserve"> to be, on average, 1.51 or 1.07 years advanced in age when predicted from MRI or FDG-PET, and, consistently, </w:t>
      </w:r>
      <w:r w:rsidR="007504E4">
        <w:rPr>
          <w:rFonts w:ascii="Times New Roman" w:hAnsi="Times New Roman" w:cs="Times New Roman"/>
          <w:lang w:val="en-US"/>
        </w:rPr>
        <w:t>MCI</w:t>
      </w:r>
      <w:r w:rsidR="007504E4">
        <w:rPr>
          <w:rFonts w:ascii="Times New Roman" w:hAnsi="Times New Roman" w:cs="Times New Roman"/>
          <w:vertAlign w:val="subscript"/>
          <w:lang w:val="en-US"/>
        </w:rPr>
        <w:t xml:space="preserve">DELCODE </w:t>
      </w:r>
      <w:r w:rsidR="007504E4">
        <w:rPr>
          <w:rFonts w:ascii="Times New Roman" w:hAnsi="Times New Roman" w:cs="Times New Roman"/>
          <w:lang w:val="en-US"/>
        </w:rPr>
        <w:t>individuals’ brains were estimated to be 1.42 years older than their chronological age.</w:t>
      </w:r>
      <w:r w:rsidR="007504E4" w:rsidRPr="004C2728">
        <w:rPr>
          <w:rFonts w:ascii="Times New Roman" w:hAnsi="Times New Roman" w:cs="Times New Roman"/>
          <w:lang w:val="en-US"/>
        </w:rPr>
        <w:t xml:space="preserve"> </w:t>
      </w:r>
      <w:r w:rsidR="007504E4">
        <w:rPr>
          <w:rFonts w:ascii="Times New Roman" w:hAnsi="Times New Roman" w:cs="Times New Roman"/>
          <w:lang w:val="en-US"/>
        </w:rPr>
        <w:t>Bias correction eliminated the correlation between BAG and chronological age in the CN+SCI</w:t>
      </w:r>
      <w:r w:rsidR="007504E4">
        <w:rPr>
          <w:rFonts w:ascii="Times New Roman" w:hAnsi="Times New Roman" w:cs="Times New Roman"/>
          <w:vertAlign w:val="subscript"/>
          <w:lang w:val="en-US"/>
        </w:rPr>
        <w:t>ADNI</w:t>
      </w:r>
      <w:r w:rsidR="007504E4">
        <w:rPr>
          <w:rFonts w:ascii="Times New Roman" w:hAnsi="Times New Roman" w:cs="Times New Roman"/>
          <w:lang w:val="en-US"/>
        </w:rPr>
        <w:t>, CN</w:t>
      </w:r>
      <w:r w:rsidR="007504E4">
        <w:rPr>
          <w:rFonts w:ascii="Times New Roman" w:hAnsi="Times New Roman" w:cs="Times New Roman"/>
          <w:vertAlign w:val="subscript"/>
          <w:lang w:val="en-US"/>
        </w:rPr>
        <w:t>OASIS</w:t>
      </w:r>
      <w:r w:rsidR="007504E4">
        <w:rPr>
          <w:rFonts w:ascii="Times New Roman" w:hAnsi="Times New Roman" w:cs="Times New Roman"/>
          <w:lang w:val="en-US"/>
        </w:rPr>
        <w:t>, both DELCODE</w:t>
      </w:r>
      <w:r w:rsidR="007504E4">
        <w:rPr>
          <w:rFonts w:ascii="Times New Roman" w:hAnsi="Times New Roman" w:cs="Times New Roman"/>
          <w:vertAlign w:val="subscript"/>
          <w:lang w:val="en-US"/>
        </w:rPr>
        <w:t xml:space="preserve"> </w:t>
      </w:r>
      <w:r w:rsidR="007504E4">
        <w:rPr>
          <w:rFonts w:ascii="Times New Roman" w:hAnsi="Times New Roman" w:cs="Times New Roman"/>
          <w:lang w:val="en-US"/>
        </w:rPr>
        <w:t>samples, although a marginal (α=0.1) correlation remained between BAG and chronological age in the CN</w:t>
      </w:r>
      <w:r w:rsidR="007504E4">
        <w:rPr>
          <w:rFonts w:ascii="Times New Roman" w:hAnsi="Times New Roman" w:cs="Times New Roman"/>
          <w:vertAlign w:val="subscript"/>
          <w:lang w:val="en-US"/>
        </w:rPr>
        <w:t>OASIS</w:t>
      </w:r>
      <w:r w:rsidR="007504E4">
        <w:rPr>
          <w:rFonts w:ascii="Times New Roman" w:hAnsi="Times New Roman" w:cs="Times New Roman"/>
          <w:lang w:val="en-US"/>
        </w:rPr>
        <w:t xml:space="preserve"> sample (MRI: r = -.242, </w:t>
      </w:r>
      <w:r w:rsidR="007504E4">
        <w:rPr>
          <w:rFonts w:ascii="Times New Roman" w:hAnsi="Times New Roman" w:cs="Times New Roman"/>
          <w:i/>
          <w:lang w:val="en-US"/>
        </w:rPr>
        <w:t xml:space="preserve">p </w:t>
      </w:r>
      <w:r w:rsidR="007504E4">
        <w:rPr>
          <w:rFonts w:ascii="Times New Roman" w:hAnsi="Times New Roman" w:cs="Times New Roman"/>
          <w:lang w:val="en-US"/>
        </w:rPr>
        <w:t xml:space="preserve">= .08, FDG-PET: r = .266, </w:t>
      </w:r>
      <w:r w:rsidR="007504E4">
        <w:rPr>
          <w:rFonts w:ascii="Times New Roman" w:hAnsi="Times New Roman" w:cs="Times New Roman"/>
          <w:i/>
          <w:lang w:val="en-US"/>
        </w:rPr>
        <w:t xml:space="preserve">p </w:t>
      </w:r>
      <w:r w:rsidR="007504E4">
        <w:rPr>
          <w:rFonts w:ascii="Times New Roman" w:hAnsi="Times New Roman" w:cs="Times New Roman"/>
          <w:lang w:val="en-US"/>
        </w:rPr>
        <w:t xml:space="preserve">= 0.06). </w:t>
      </w:r>
    </w:p>
    <w:p w14:paraId="313D83C2" w14:textId="544E0080" w:rsidR="007504E4" w:rsidRDefault="007504E4" w:rsidP="00D252D9">
      <w:pPr>
        <w:pStyle w:val="KeinLeerraum"/>
        <w:spacing w:line="480" w:lineRule="auto"/>
        <w:jc w:val="both"/>
        <w:rPr>
          <w:rFonts w:ascii="Times New Roman" w:hAnsi="Times New Roman" w:cs="Times New Roman"/>
          <w:lang w:val="en-US"/>
        </w:rPr>
      </w:pPr>
      <w:r>
        <w:rPr>
          <w:rFonts w:ascii="Times New Roman" w:hAnsi="Times New Roman" w:cs="Times New Roman"/>
          <w:lang w:val="en-US"/>
        </w:rPr>
        <w:tab/>
      </w:r>
      <w:r w:rsidR="005C7646">
        <w:rPr>
          <w:rFonts w:ascii="Times New Roman" w:hAnsi="Times New Roman" w:cs="Times New Roman"/>
          <w:lang w:val="en-US"/>
        </w:rPr>
        <w:t xml:space="preserve">Women </w:t>
      </w:r>
      <w:r w:rsidRPr="00A756B6">
        <w:rPr>
          <w:rFonts w:ascii="Times New Roman" w:hAnsi="Times New Roman" w:cs="Times New Roman"/>
          <w:lang w:val="en-US"/>
        </w:rPr>
        <w:t>showed lower BAG compared to men in CN</w:t>
      </w:r>
      <w:r>
        <w:rPr>
          <w:rFonts w:ascii="Times New Roman" w:hAnsi="Times New Roman" w:cs="Times New Roman"/>
          <w:lang w:val="en-US"/>
        </w:rPr>
        <w:t>+SCI</w:t>
      </w:r>
      <w:r>
        <w:rPr>
          <w:rFonts w:ascii="Times New Roman" w:hAnsi="Times New Roman" w:cs="Times New Roman"/>
          <w:vertAlign w:val="subscript"/>
          <w:lang w:val="en-US"/>
        </w:rPr>
        <w:t>ADNI</w:t>
      </w:r>
      <w:r w:rsidRPr="00A756B6">
        <w:rPr>
          <w:rFonts w:ascii="Times New Roman" w:hAnsi="Times New Roman" w:cs="Times New Roman"/>
          <w:lang w:val="en-US"/>
        </w:rPr>
        <w:t xml:space="preserve"> (</w:t>
      </w:r>
      <w:proofErr w:type="spellStart"/>
      <w:r w:rsidRPr="00A756B6">
        <w:rPr>
          <w:rFonts w:ascii="Times New Roman" w:hAnsi="Times New Roman" w:cs="Times New Roman"/>
          <w:lang w:val="en-US"/>
        </w:rPr>
        <w:t>t</w:t>
      </w:r>
      <w:r>
        <w:rPr>
          <w:rFonts w:ascii="Times New Roman" w:hAnsi="Times New Roman" w:cs="Times New Roman"/>
          <w:vertAlign w:val="subscript"/>
          <w:lang w:val="en-US"/>
        </w:rPr>
        <w:t>MRI</w:t>
      </w:r>
      <w:proofErr w:type="spellEnd"/>
      <w:r w:rsidRPr="00A756B6">
        <w:rPr>
          <w:rFonts w:ascii="Times New Roman" w:hAnsi="Times New Roman" w:cs="Times New Roman"/>
          <w:lang w:val="en-US"/>
        </w:rPr>
        <w:t xml:space="preserve"> = -</w:t>
      </w:r>
      <w:r>
        <w:rPr>
          <w:rFonts w:ascii="Times New Roman" w:hAnsi="Times New Roman" w:cs="Times New Roman"/>
          <w:lang w:val="en-US"/>
        </w:rPr>
        <w:t>6.98</w:t>
      </w:r>
      <w:r w:rsidRPr="00A756B6">
        <w:rPr>
          <w:rFonts w:ascii="Times New Roman" w:hAnsi="Times New Roman" w:cs="Times New Roman"/>
          <w:lang w:val="en-US"/>
        </w:rPr>
        <w:t xml:space="preserve">, </w:t>
      </w:r>
      <w:proofErr w:type="spellStart"/>
      <w:r>
        <w:rPr>
          <w:rFonts w:ascii="Times New Roman" w:hAnsi="Times New Roman" w:cs="Times New Roman"/>
          <w:i/>
          <w:lang w:val="en-US"/>
        </w:rPr>
        <w:t>p</w:t>
      </w:r>
      <w:r>
        <w:rPr>
          <w:rFonts w:ascii="Times New Roman" w:hAnsi="Times New Roman" w:cs="Times New Roman"/>
          <w:i/>
          <w:vertAlign w:val="subscript"/>
          <w:lang w:val="en-US"/>
        </w:rPr>
        <w:t>MRI</w:t>
      </w:r>
      <w:proofErr w:type="spellEnd"/>
      <w:r>
        <w:rPr>
          <w:rFonts w:ascii="Times New Roman" w:hAnsi="Times New Roman" w:cs="Times New Roman"/>
          <w:lang w:val="en-US"/>
        </w:rPr>
        <w:t xml:space="preserve"> &lt; .0001, </w:t>
      </w:r>
      <w:proofErr w:type="spellStart"/>
      <w:r w:rsidRPr="00A756B6">
        <w:rPr>
          <w:rFonts w:ascii="Times New Roman" w:hAnsi="Times New Roman" w:cs="Times New Roman"/>
          <w:lang w:val="en-US"/>
        </w:rPr>
        <w:t>t</w:t>
      </w:r>
      <w:r>
        <w:rPr>
          <w:rFonts w:ascii="Times New Roman" w:hAnsi="Times New Roman" w:cs="Times New Roman"/>
          <w:vertAlign w:val="subscript"/>
          <w:lang w:val="en-US"/>
        </w:rPr>
        <w:t>FDG</w:t>
      </w:r>
      <w:proofErr w:type="spellEnd"/>
      <w:r>
        <w:rPr>
          <w:rFonts w:ascii="Times New Roman" w:hAnsi="Times New Roman" w:cs="Times New Roman"/>
          <w:vertAlign w:val="subscript"/>
          <w:lang w:val="en-US"/>
        </w:rPr>
        <w:t>-PET</w:t>
      </w:r>
      <w:r w:rsidRPr="00A756B6">
        <w:rPr>
          <w:rFonts w:ascii="Times New Roman" w:hAnsi="Times New Roman" w:cs="Times New Roman"/>
          <w:lang w:val="en-US"/>
        </w:rPr>
        <w:t xml:space="preserve"> = -</w:t>
      </w:r>
      <w:r>
        <w:rPr>
          <w:rFonts w:ascii="Times New Roman" w:hAnsi="Times New Roman" w:cs="Times New Roman"/>
          <w:lang w:val="en-US"/>
        </w:rPr>
        <w:t>1.98</w:t>
      </w:r>
      <w:r w:rsidRPr="00A756B6">
        <w:rPr>
          <w:rFonts w:ascii="Times New Roman" w:hAnsi="Times New Roman" w:cs="Times New Roman"/>
          <w:lang w:val="en-US"/>
        </w:rPr>
        <w:t xml:space="preserve">, </w:t>
      </w:r>
      <w:proofErr w:type="spellStart"/>
      <w:r w:rsidRPr="00A756B6">
        <w:rPr>
          <w:rFonts w:ascii="Times New Roman" w:hAnsi="Times New Roman" w:cs="Times New Roman"/>
          <w:i/>
          <w:lang w:val="en-US"/>
        </w:rPr>
        <w:t>p</w:t>
      </w:r>
      <w:r>
        <w:rPr>
          <w:rFonts w:ascii="Times New Roman" w:hAnsi="Times New Roman" w:cs="Times New Roman"/>
          <w:i/>
          <w:vertAlign w:val="subscript"/>
          <w:lang w:val="en-US"/>
        </w:rPr>
        <w:t>FDG</w:t>
      </w:r>
      <w:proofErr w:type="spellEnd"/>
      <w:r>
        <w:rPr>
          <w:rFonts w:ascii="Times New Roman" w:hAnsi="Times New Roman" w:cs="Times New Roman"/>
          <w:i/>
          <w:vertAlign w:val="subscript"/>
          <w:lang w:val="en-US"/>
        </w:rPr>
        <w:t>-PET</w:t>
      </w:r>
      <w:r>
        <w:rPr>
          <w:rFonts w:ascii="Times New Roman" w:hAnsi="Times New Roman" w:cs="Times New Roman"/>
          <w:lang w:val="en-US"/>
        </w:rPr>
        <w:t xml:space="preserve"> = .05</w:t>
      </w:r>
      <w:r w:rsidRPr="00A756B6">
        <w:rPr>
          <w:rFonts w:ascii="Times New Roman" w:hAnsi="Times New Roman" w:cs="Times New Roman"/>
          <w:lang w:val="en-US"/>
        </w:rPr>
        <w:t>)</w:t>
      </w:r>
      <w:r>
        <w:rPr>
          <w:rFonts w:ascii="Times New Roman" w:hAnsi="Times New Roman" w:cs="Times New Roman"/>
          <w:lang w:val="en-US"/>
        </w:rPr>
        <w:t>, SCI</w:t>
      </w:r>
      <w:r>
        <w:rPr>
          <w:rFonts w:ascii="Times New Roman" w:hAnsi="Times New Roman" w:cs="Times New Roman"/>
          <w:vertAlign w:val="subscript"/>
          <w:lang w:val="en-US"/>
        </w:rPr>
        <w:t>DELCODE</w:t>
      </w:r>
      <w:r>
        <w:rPr>
          <w:rFonts w:ascii="Times New Roman" w:hAnsi="Times New Roman" w:cs="Times New Roman"/>
          <w:lang w:val="en-US"/>
        </w:rPr>
        <w:t xml:space="preserve"> (</w:t>
      </w:r>
      <w:proofErr w:type="spellStart"/>
      <w:r>
        <w:rPr>
          <w:rFonts w:ascii="Times New Roman" w:hAnsi="Times New Roman" w:cs="Times New Roman"/>
          <w:lang w:val="en-US"/>
        </w:rPr>
        <w:t>t</w:t>
      </w:r>
      <w:r>
        <w:rPr>
          <w:rFonts w:ascii="Times New Roman" w:hAnsi="Times New Roman" w:cs="Times New Roman"/>
          <w:vertAlign w:val="subscript"/>
          <w:lang w:val="en-US"/>
        </w:rPr>
        <w:t>FDG</w:t>
      </w:r>
      <w:proofErr w:type="spellEnd"/>
      <w:r>
        <w:rPr>
          <w:rFonts w:ascii="Times New Roman" w:hAnsi="Times New Roman" w:cs="Times New Roman"/>
          <w:vertAlign w:val="subscript"/>
          <w:lang w:val="en-US"/>
        </w:rPr>
        <w:t>-PET</w:t>
      </w:r>
      <w:r>
        <w:rPr>
          <w:rFonts w:ascii="Times New Roman" w:hAnsi="Times New Roman" w:cs="Times New Roman"/>
          <w:lang w:val="en-US"/>
        </w:rPr>
        <w:t xml:space="preserve"> = -2.13, </w:t>
      </w:r>
      <w:r>
        <w:rPr>
          <w:rFonts w:ascii="Times New Roman" w:hAnsi="Times New Roman" w:cs="Times New Roman"/>
          <w:i/>
          <w:lang w:val="en-US"/>
        </w:rPr>
        <w:t>p</w:t>
      </w:r>
      <w:r>
        <w:rPr>
          <w:rFonts w:ascii="Times New Roman" w:hAnsi="Times New Roman" w:cs="Times New Roman"/>
          <w:lang w:val="en-US"/>
        </w:rPr>
        <w:t xml:space="preserve"> = 0.04),</w:t>
      </w:r>
      <w:r w:rsidRPr="00A756B6">
        <w:rPr>
          <w:rFonts w:ascii="Times New Roman" w:hAnsi="Times New Roman" w:cs="Times New Roman"/>
          <w:lang w:val="en-US"/>
        </w:rPr>
        <w:t xml:space="preserve"> MCI</w:t>
      </w:r>
      <w:r>
        <w:rPr>
          <w:rFonts w:ascii="Times New Roman" w:hAnsi="Times New Roman" w:cs="Times New Roman"/>
          <w:vertAlign w:val="subscript"/>
          <w:lang w:val="en-US"/>
        </w:rPr>
        <w:t>ADNI</w:t>
      </w:r>
      <w:r w:rsidRPr="00A756B6">
        <w:rPr>
          <w:rFonts w:ascii="Times New Roman" w:hAnsi="Times New Roman" w:cs="Times New Roman"/>
          <w:lang w:val="en-US"/>
        </w:rPr>
        <w:t xml:space="preserve"> (</w:t>
      </w:r>
      <w:proofErr w:type="spellStart"/>
      <w:r w:rsidRPr="00A756B6">
        <w:rPr>
          <w:rFonts w:ascii="Times New Roman" w:hAnsi="Times New Roman" w:cs="Times New Roman"/>
          <w:lang w:val="en-US"/>
        </w:rPr>
        <w:t>t</w:t>
      </w:r>
      <w:r w:rsidRPr="00A756B6">
        <w:rPr>
          <w:rFonts w:ascii="Times New Roman" w:hAnsi="Times New Roman" w:cs="Times New Roman"/>
          <w:vertAlign w:val="subscript"/>
          <w:lang w:val="en-US"/>
        </w:rPr>
        <w:t>FDG</w:t>
      </w:r>
      <w:proofErr w:type="spellEnd"/>
      <w:r w:rsidRPr="00A756B6">
        <w:rPr>
          <w:rFonts w:ascii="Times New Roman" w:hAnsi="Times New Roman" w:cs="Times New Roman"/>
          <w:vertAlign w:val="subscript"/>
          <w:lang w:val="en-US"/>
        </w:rPr>
        <w:t>-PET</w:t>
      </w:r>
      <w:r>
        <w:rPr>
          <w:rFonts w:ascii="Times New Roman" w:hAnsi="Times New Roman" w:cs="Times New Roman"/>
          <w:lang w:val="en-US"/>
        </w:rPr>
        <w:t xml:space="preserve"> = -3.85</w:t>
      </w:r>
      <w:r w:rsidRPr="00A756B6">
        <w:rPr>
          <w:rFonts w:ascii="Times New Roman" w:hAnsi="Times New Roman" w:cs="Times New Roman"/>
          <w:lang w:val="en-US"/>
        </w:rPr>
        <w:t xml:space="preserve">, </w:t>
      </w:r>
      <w:proofErr w:type="spellStart"/>
      <w:r w:rsidRPr="00A756B6">
        <w:rPr>
          <w:rFonts w:ascii="Times New Roman" w:hAnsi="Times New Roman" w:cs="Times New Roman"/>
          <w:i/>
          <w:lang w:val="en-US"/>
        </w:rPr>
        <w:t>p</w:t>
      </w:r>
      <w:r w:rsidRPr="00A756B6">
        <w:rPr>
          <w:rFonts w:ascii="Times New Roman" w:hAnsi="Times New Roman" w:cs="Times New Roman"/>
          <w:i/>
          <w:vertAlign w:val="subscript"/>
          <w:lang w:val="en-US"/>
        </w:rPr>
        <w:t>FDG</w:t>
      </w:r>
      <w:proofErr w:type="spellEnd"/>
      <w:r w:rsidRPr="00A756B6">
        <w:rPr>
          <w:rFonts w:ascii="Times New Roman" w:hAnsi="Times New Roman" w:cs="Times New Roman"/>
          <w:i/>
          <w:vertAlign w:val="subscript"/>
          <w:lang w:val="en-US"/>
        </w:rPr>
        <w:t>-PET</w:t>
      </w:r>
      <w:r>
        <w:rPr>
          <w:rFonts w:ascii="Times New Roman" w:hAnsi="Times New Roman" w:cs="Times New Roman"/>
          <w:lang w:val="en-US"/>
        </w:rPr>
        <w:t xml:space="preserve"> &lt; .001</w:t>
      </w:r>
      <w:r w:rsidRPr="00A756B6">
        <w:rPr>
          <w:rFonts w:ascii="Times New Roman" w:hAnsi="Times New Roman" w:cs="Times New Roman"/>
          <w:lang w:val="en-US"/>
        </w:rPr>
        <w:t xml:space="preserve">; </w:t>
      </w:r>
      <w:proofErr w:type="spellStart"/>
      <w:r w:rsidRPr="00A756B6">
        <w:rPr>
          <w:rFonts w:ascii="Times New Roman" w:hAnsi="Times New Roman" w:cs="Times New Roman"/>
          <w:lang w:val="en-US"/>
        </w:rPr>
        <w:t>t</w:t>
      </w:r>
      <w:r w:rsidRPr="00A756B6">
        <w:rPr>
          <w:rFonts w:ascii="Times New Roman" w:hAnsi="Times New Roman" w:cs="Times New Roman"/>
          <w:vertAlign w:val="subscript"/>
          <w:lang w:val="en-US"/>
        </w:rPr>
        <w:t>MRI</w:t>
      </w:r>
      <w:proofErr w:type="spellEnd"/>
      <w:r>
        <w:rPr>
          <w:rFonts w:ascii="Times New Roman" w:hAnsi="Times New Roman" w:cs="Times New Roman"/>
          <w:lang w:val="en-US"/>
        </w:rPr>
        <w:t xml:space="preserve"> = -5.58</w:t>
      </w:r>
      <w:r w:rsidRPr="00A756B6">
        <w:rPr>
          <w:rFonts w:ascii="Times New Roman" w:hAnsi="Times New Roman" w:cs="Times New Roman"/>
          <w:lang w:val="en-US"/>
        </w:rPr>
        <w:t xml:space="preserve">, </w:t>
      </w:r>
      <w:proofErr w:type="spellStart"/>
      <w:r w:rsidRPr="00A756B6">
        <w:rPr>
          <w:rFonts w:ascii="Times New Roman" w:hAnsi="Times New Roman" w:cs="Times New Roman"/>
          <w:i/>
          <w:lang w:val="en-US"/>
        </w:rPr>
        <w:t>p</w:t>
      </w:r>
      <w:r w:rsidRPr="00A756B6">
        <w:rPr>
          <w:rFonts w:ascii="Times New Roman" w:hAnsi="Times New Roman" w:cs="Times New Roman"/>
          <w:i/>
          <w:vertAlign w:val="subscript"/>
          <w:lang w:val="en-US"/>
        </w:rPr>
        <w:t>MRI</w:t>
      </w:r>
      <w:proofErr w:type="spellEnd"/>
      <w:r>
        <w:rPr>
          <w:rFonts w:ascii="Times New Roman" w:hAnsi="Times New Roman" w:cs="Times New Roman"/>
          <w:lang w:val="en-US"/>
        </w:rPr>
        <w:t xml:space="preserve"> &lt; .0001</w:t>
      </w:r>
      <w:r w:rsidRPr="00A756B6">
        <w:rPr>
          <w:rFonts w:ascii="Times New Roman" w:hAnsi="Times New Roman" w:cs="Times New Roman"/>
          <w:lang w:val="en-US"/>
        </w:rPr>
        <w:t>)</w:t>
      </w:r>
      <w:r>
        <w:rPr>
          <w:rFonts w:ascii="Times New Roman" w:hAnsi="Times New Roman" w:cs="Times New Roman"/>
          <w:lang w:val="en-US"/>
        </w:rPr>
        <w:t>, and MCI</w:t>
      </w:r>
      <w:r>
        <w:rPr>
          <w:rFonts w:ascii="Times New Roman" w:hAnsi="Times New Roman" w:cs="Times New Roman"/>
          <w:vertAlign w:val="subscript"/>
          <w:lang w:val="en-US"/>
        </w:rPr>
        <w:t xml:space="preserve">DELCODE </w:t>
      </w:r>
      <w:r>
        <w:rPr>
          <w:rFonts w:ascii="Times New Roman" w:hAnsi="Times New Roman" w:cs="Times New Roman"/>
          <w:lang w:val="en-US"/>
        </w:rPr>
        <w:t>(</w:t>
      </w:r>
      <w:proofErr w:type="spellStart"/>
      <w:r w:rsidRPr="00A756B6">
        <w:rPr>
          <w:rFonts w:ascii="Times New Roman" w:hAnsi="Times New Roman" w:cs="Times New Roman"/>
          <w:lang w:val="en-US"/>
        </w:rPr>
        <w:t>t</w:t>
      </w:r>
      <w:r w:rsidRPr="00A756B6">
        <w:rPr>
          <w:rFonts w:ascii="Times New Roman" w:hAnsi="Times New Roman" w:cs="Times New Roman"/>
          <w:vertAlign w:val="subscript"/>
          <w:lang w:val="en-US"/>
        </w:rPr>
        <w:t>MRI</w:t>
      </w:r>
      <w:proofErr w:type="spellEnd"/>
      <w:r>
        <w:rPr>
          <w:rFonts w:ascii="Times New Roman" w:hAnsi="Times New Roman" w:cs="Times New Roman"/>
          <w:lang w:val="en-US"/>
        </w:rPr>
        <w:t xml:space="preserve"> = -2.73</w:t>
      </w:r>
      <w:r w:rsidRPr="00A756B6">
        <w:rPr>
          <w:rFonts w:ascii="Times New Roman" w:hAnsi="Times New Roman" w:cs="Times New Roman"/>
          <w:lang w:val="en-US"/>
        </w:rPr>
        <w:t xml:space="preserve">, </w:t>
      </w:r>
      <w:proofErr w:type="spellStart"/>
      <w:r w:rsidRPr="00A756B6">
        <w:rPr>
          <w:rFonts w:ascii="Times New Roman" w:hAnsi="Times New Roman" w:cs="Times New Roman"/>
          <w:i/>
          <w:lang w:val="en-US"/>
        </w:rPr>
        <w:t>p</w:t>
      </w:r>
      <w:r w:rsidRPr="00A756B6">
        <w:rPr>
          <w:rFonts w:ascii="Times New Roman" w:hAnsi="Times New Roman" w:cs="Times New Roman"/>
          <w:i/>
          <w:vertAlign w:val="subscript"/>
          <w:lang w:val="en-US"/>
        </w:rPr>
        <w:t>MRI</w:t>
      </w:r>
      <w:proofErr w:type="spellEnd"/>
      <w:r>
        <w:rPr>
          <w:rFonts w:ascii="Times New Roman" w:hAnsi="Times New Roman" w:cs="Times New Roman"/>
          <w:lang w:val="en-US"/>
        </w:rPr>
        <w:t xml:space="preserve"> &lt; .008</w:t>
      </w:r>
      <w:r w:rsidRPr="00A756B6">
        <w:rPr>
          <w:rFonts w:ascii="Times New Roman" w:hAnsi="Times New Roman" w:cs="Times New Roman"/>
          <w:lang w:val="en-US"/>
        </w:rPr>
        <w:t>)</w:t>
      </w:r>
      <w:r>
        <w:rPr>
          <w:rFonts w:ascii="Times New Roman" w:hAnsi="Times New Roman" w:cs="Times New Roman"/>
          <w:lang w:val="en-US"/>
        </w:rPr>
        <w:t>, especially on MRI-derived BAG</w:t>
      </w:r>
      <w:r w:rsidRPr="00A756B6">
        <w:rPr>
          <w:rFonts w:ascii="Times New Roman" w:hAnsi="Times New Roman" w:cs="Times New Roman"/>
          <w:lang w:val="en-US"/>
        </w:rPr>
        <w:t xml:space="preserve">. </w:t>
      </w:r>
      <w:r>
        <w:rPr>
          <w:rFonts w:ascii="Times New Roman" w:hAnsi="Times New Roman" w:cs="Times New Roman"/>
          <w:lang w:val="en-US"/>
        </w:rPr>
        <w:t>C</w:t>
      </w:r>
      <w:r w:rsidRPr="00A756B6">
        <w:rPr>
          <w:rFonts w:ascii="Times New Roman" w:hAnsi="Times New Roman" w:cs="Times New Roman"/>
          <w:lang w:val="en-US"/>
        </w:rPr>
        <w:t>arriership of the APOE-ε4 allele, genetically predisposing for Alzheimer’s disease, was associated with higher BAG in MCI</w:t>
      </w:r>
      <w:r>
        <w:rPr>
          <w:rFonts w:ascii="Times New Roman" w:hAnsi="Times New Roman" w:cs="Times New Roman"/>
          <w:vertAlign w:val="subscript"/>
          <w:lang w:val="en-US"/>
        </w:rPr>
        <w:t>ADNI</w:t>
      </w:r>
      <w:r w:rsidRPr="00A756B6">
        <w:rPr>
          <w:rFonts w:ascii="Times New Roman" w:hAnsi="Times New Roman" w:cs="Times New Roman"/>
          <w:lang w:val="en-US"/>
        </w:rPr>
        <w:t xml:space="preserve"> (</w:t>
      </w:r>
      <w:r>
        <w:rPr>
          <w:rFonts w:ascii="Times New Roman" w:hAnsi="Times New Roman" w:cs="Times New Roman"/>
          <w:lang w:val="en-US"/>
        </w:rPr>
        <w:t xml:space="preserve">only MRI: </w:t>
      </w:r>
      <w:proofErr w:type="spellStart"/>
      <w:r>
        <w:rPr>
          <w:rFonts w:ascii="Times New Roman" w:hAnsi="Times New Roman" w:cs="Times New Roman"/>
          <w:lang w:val="en-US"/>
        </w:rPr>
        <w:t>t</w:t>
      </w:r>
      <w:r>
        <w:rPr>
          <w:rFonts w:ascii="Times New Roman" w:hAnsi="Times New Roman" w:cs="Times New Roman"/>
          <w:vertAlign w:val="subscript"/>
          <w:lang w:val="en-US"/>
        </w:rPr>
        <w:t>MRI</w:t>
      </w:r>
      <w:proofErr w:type="spellEnd"/>
      <w:r>
        <w:rPr>
          <w:rFonts w:ascii="Times New Roman" w:hAnsi="Times New Roman" w:cs="Times New Roman"/>
          <w:vertAlign w:val="subscript"/>
          <w:lang w:val="en-US"/>
        </w:rPr>
        <w:t xml:space="preserve"> </w:t>
      </w:r>
      <w:r>
        <w:rPr>
          <w:rFonts w:ascii="Times New Roman" w:hAnsi="Times New Roman" w:cs="Times New Roman"/>
          <w:lang w:val="en-US"/>
        </w:rPr>
        <w:t xml:space="preserve">= 2.72, </w:t>
      </w:r>
      <w:proofErr w:type="spellStart"/>
      <w:r>
        <w:rPr>
          <w:rFonts w:ascii="Times New Roman" w:hAnsi="Times New Roman" w:cs="Times New Roman"/>
          <w:i/>
          <w:lang w:val="en-US"/>
        </w:rPr>
        <w:t>p</w:t>
      </w:r>
      <w:r>
        <w:rPr>
          <w:rFonts w:ascii="Times New Roman" w:hAnsi="Times New Roman" w:cs="Times New Roman"/>
          <w:i/>
          <w:vertAlign w:val="subscript"/>
          <w:lang w:val="en-US"/>
        </w:rPr>
        <w:t>MRI</w:t>
      </w:r>
      <w:proofErr w:type="spellEnd"/>
      <w:r>
        <w:rPr>
          <w:rFonts w:ascii="Times New Roman" w:hAnsi="Times New Roman" w:cs="Times New Roman"/>
          <w:lang w:val="en-US"/>
        </w:rPr>
        <w:t xml:space="preserve">= 0.007). Years of education </w:t>
      </w:r>
      <w:proofErr w:type="gramStart"/>
      <w:r>
        <w:rPr>
          <w:rFonts w:ascii="Times New Roman" w:hAnsi="Times New Roman" w:cs="Times New Roman"/>
          <w:lang w:val="en-US"/>
        </w:rPr>
        <w:t>was not correlated</w:t>
      </w:r>
      <w:proofErr w:type="gramEnd"/>
      <w:r>
        <w:rPr>
          <w:rFonts w:ascii="Times New Roman" w:hAnsi="Times New Roman" w:cs="Times New Roman"/>
          <w:lang w:val="en-US"/>
        </w:rPr>
        <w:t xml:space="preserve"> with BAG in any of the samples. </w:t>
      </w:r>
    </w:p>
    <w:p w14:paraId="5F6F78F6" w14:textId="7E1023BA" w:rsidR="003F17B1" w:rsidRPr="007504E4" w:rsidRDefault="003F17B1" w:rsidP="003F17B1">
      <w:pPr>
        <w:pStyle w:val="KeinLeerraum"/>
        <w:spacing w:line="480" w:lineRule="auto"/>
        <w:ind w:firstLine="708"/>
        <w:jc w:val="both"/>
        <w:rPr>
          <w:rFonts w:ascii="Times New Roman" w:hAnsi="Times New Roman" w:cs="Times New Roman"/>
          <w:lang w:val="en-US"/>
        </w:rPr>
      </w:pPr>
      <w:r>
        <w:rPr>
          <w:rFonts w:ascii="Times New Roman" w:hAnsi="Times New Roman" w:cs="Times New Roman"/>
          <w:lang w:val="en-US"/>
        </w:rPr>
        <w:lastRenderedPageBreak/>
        <w:t xml:space="preserve">Model selection returned linear SVMs five out of five and four out of five times for MRI and FDG-PET, respectively. </w:t>
      </w:r>
      <w:r w:rsidR="007504E4" w:rsidRPr="00001C96">
        <w:rPr>
          <w:rFonts w:ascii="Times New Roman" w:hAnsi="Times New Roman" w:cs="Times New Roman"/>
          <w:lang w:val="en-US"/>
        </w:rPr>
        <w:t xml:space="preserve">To assess </w:t>
      </w:r>
      <w:r>
        <w:rPr>
          <w:rFonts w:ascii="Times New Roman" w:hAnsi="Times New Roman" w:cs="Times New Roman"/>
          <w:lang w:val="en-US"/>
        </w:rPr>
        <w:t xml:space="preserve">the </w:t>
      </w:r>
      <w:r w:rsidR="007504E4">
        <w:rPr>
          <w:rFonts w:ascii="Times New Roman" w:hAnsi="Times New Roman" w:cs="Times New Roman"/>
          <w:lang w:val="en-US"/>
        </w:rPr>
        <w:t xml:space="preserve">feature importance (δ) </w:t>
      </w:r>
      <w:r>
        <w:rPr>
          <w:rFonts w:ascii="Times New Roman" w:hAnsi="Times New Roman" w:cs="Times New Roman"/>
          <w:lang w:val="en-US"/>
        </w:rPr>
        <w:t>of brain age estimation in the two modalities</w:t>
      </w:r>
      <w:r w:rsidR="007504E4">
        <w:rPr>
          <w:rFonts w:ascii="Times New Roman" w:hAnsi="Times New Roman" w:cs="Times New Roman"/>
          <w:lang w:val="en-US"/>
        </w:rPr>
        <w:t>, we extracted all brain region’s weight coefficients as learned by these models.</w:t>
      </w:r>
      <w:r w:rsidR="007504E4" w:rsidRPr="000F7936">
        <w:rPr>
          <w:rFonts w:ascii="Times New Roman" w:hAnsi="Times New Roman" w:cs="Times New Roman"/>
          <w:lang w:val="en-US"/>
        </w:rPr>
        <w:t xml:space="preserve"> Regional weight coefficients were strongly correlated within modalities (MRI: </w:t>
      </w:r>
      <w:r w:rsidR="007504E4" w:rsidRPr="007678CE">
        <w:rPr>
          <w:rFonts w:ascii="Times New Roman" w:hAnsi="Times New Roman" w:cs="Times New Roman"/>
          <w:lang w:val="en-US"/>
        </w:rPr>
        <w:t xml:space="preserve">r </w:t>
      </w:r>
      <w:r w:rsidR="007504E4">
        <w:rPr>
          <w:rFonts w:ascii="Times New Roman" w:hAnsi="Times New Roman" w:cs="Times New Roman"/>
          <w:lang w:val="en-US"/>
        </w:rPr>
        <w:t>= [.79, 0.89</w:t>
      </w:r>
      <w:r w:rsidR="007504E4" w:rsidRPr="000F7936">
        <w:rPr>
          <w:rFonts w:ascii="Times New Roman" w:hAnsi="Times New Roman" w:cs="Times New Roman"/>
          <w:lang w:val="en-US"/>
        </w:rPr>
        <w:t xml:space="preserve">]), FDG-PET: </w:t>
      </w:r>
      <w:r w:rsidR="007504E4" w:rsidRPr="007678CE">
        <w:rPr>
          <w:rFonts w:ascii="Times New Roman" w:hAnsi="Times New Roman" w:cs="Times New Roman"/>
          <w:lang w:val="en-US"/>
        </w:rPr>
        <w:t xml:space="preserve">r </w:t>
      </w:r>
      <w:r w:rsidR="007504E4">
        <w:rPr>
          <w:rFonts w:ascii="Times New Roman" w:hAnsi="Times New Roman" w:cs="Times New Roman"/>
          <w:lang w:val="en-US"/>
        </w:rPr>
        <w:t>= [.74, .79</w:t>
      </w:r>
      <w:r w:rsidR="007504E4" w:rsidRPr="000F7936">
        <w:rPr>
          <w:rFonts w:ascii="Times New Roman" w:hAnsi="Times New Roman" w:cs="Times New Roman"/>
          <w:lang w:val="en-US"/>
        </w:rPr>
        <w:t>], but average weight coefficients were not correlated between the two modalities (</w:t>
      </w:r>
      <w:r w:rsidR="007504E4" w:rsidRPr="007678CE">
        <w:rPr>
          <w:rFonts w:ascii="Times New Roman" w:hAnsi="Times New Roman" w:cs="Times New Roman"/>
          <w:lang w:val="en-US"/>
        </w:rPr>
        <w:t>r</w:t>
      </w:r>
      <w:r w:rsidR="007504E4" w:rsidRPr="000F7936">
        <w:rPr>
          <w:rFonts w:ascii="Times New Roman" w:hAnsi="Times New Roman" w:cs="Times New Roman"/>
          <w:lang w:val="en-US"/>
        </w:rPr>
        <w:t xml:space="preserve"> = .04</w:t>
      </w:r>
      <w:r w:rsidR="007504E4">
        <w:rPr>
          <w:rFonts w:ascii="Times New Roman" w:hAnsi="Times New Roman" w:cs="Times New Roman"/>
          <w:lang w:val="en-US"/>
        </w:rPr>
        <w:t>8</w:t>
      </w:r>
      <w:r w:rsidR="007504E4" w:rsidRPr="000F7936">
        <w:rPr>
          <w:rFonts w:ascii="Times New Roman" w:hAnsi="Times New Roman" w:cs="Times New Roman"/>
          <w:lang w:val="en-US"/>
        </w:rPr>
        <w:t xml:space="preserve">, </w:t>
      </w:r>
      <w:r w:rsidR="007504E4" w:rsidRPr="000F7936">
        <w:rPr>
          <w:rFonts w:ascii="Times New Roman" w:hAnsi="Times New Roman" w:cs="Times New Roman"/>
          <w:i/>
          <w:lang w:val="en-US"/>
        </w:rPr>
        <w:t>p</w:t>
      </w:r>
      <w:r w:rsidR="007504E4">
        <w:rPr>
          <w:rFonts w:ascii="Times New Roman" w:hAnsi="Times New Roman" w:cs="Times New Roman"/>
          <w:lang w:val="en-US"/>
        </w:rPr>
        <w:t xml:space="preserve"> = </w:t>
      </w:r>
      <w:r w:rsidR="007504E4" w:rsidRPr="000F7936">
        <w:rPr>
          <w:rFonts w:ascii="Times New Roman" w:hAnsi="Times New Roman" w:cs="Times New Roman"/>
          <w:lang w:val="en-US"/>
        </w:rPr>
        <w:t xml:space="preserve">.48), i.e. the regions used for brain age prediction in the two modalities were </w:t>
      </w:r>
      <w:proofErr w:type="gramStart"/>
      <w:r w:rsidR="007504E4" w:rsidRPr="000F7936">
        <w:rPr>
          <w:rFonts w:ascii="Times New Roman" w:hAnsi="Times New Roman" w:cs="Times New Roman"/>
          <w:lang w:val="en-US"/>
        </w:rPr>
        <w:t xml:space="preserve">substantially </w:t>
      </w:r>
      <w:r>
        <w:rPr>
          <w:rFonts w:ascii="Times New Roman" w:hAnsi="Times New Roman" w:cs="Times New Roman"/>
          <w:lang w:val="en-US"/>
        </w:rPr>
        <w:t xml:space="preserve"> </w:t>
      </w:r>
      <w:r w:rsidRPr="000F7936">
        <w:rPr>
          <w:rFonts w:ascii="Times New Roman" w:hAnsi="Times New Roman" w:cs="Times New Roman"/>
          <w:lang w:val="en-US"/>
        </w:rPr>
        <w:t>different</w:t>
      </w:r>
      <w:proofErr w:type="gramEnd"/>
      <w:r w:rsidRPr="000F7936">
        <w:rPr>
          <w:rFonts w:ascii="Times New Roman" w:hAnsi="Times New Roman" w:cs="Times New Roman"/>
          <w:lang w:val="en-US"/>
        </w:rPr>
        <w:t xml:space="preserve"> (see </w:t>
      </w:r>
      <w:r w:rsidRPr="000F7936">
        <w:rPr>
          <w:rFonts w:ascii="Times New Roman" w:hAnsi="Times New Roman" w:cs="Times New Roman"/>
          <w:lang w:val="en-US"/>
        </w:rPr>
        <w:fldChar w:fldCharType="begin"/>
      </w:r>
      <w:r w:rsidRPr="000F7936">
        <w:rPr>
          <w:rFonts w:ascii="Times New Roman" w:hAnsi="Times New Roman" w:cs="Times New Roman"/>
          <w:lang w:val="en-US"/>
        </w:rPr>
        <w:instrText xml:space="preserve"> REF _Ref100834660 \h  \* MERGEFORMAT </w:instrText>
      </w:r>
      <w:r w:rsidRPr="000F7936">
        <w:rPr>
          <w:rFonts w:ascii="Times New Roman" w:hAnsi="Times New Roman" w:cs="Times New Roman"/>
          <w:lang w:val="en-US"/>
        </w:rPr>
      </w:r>
      <w:r w:rsidRPr="000F7936">
        <w:rPr>
          <w:rFonts w:ascii="Times New Roman" w:hAnsi="Times New Roman" w:cs="Times New Roman"/>
          <w:lang w:val="en-US"/>
        </w:rPr>
        <w:fldChar w:fldCharType="separate"/>
      </w:r>
      <w:r w:rsidRPr="00E618BA">
        <w:rPr>
          <w:rFonts w:ascii="Times New Roman" w:hAnsi="Times New Roman" w:cs="Times New Roman"/>
          <w:b/>
          <w:color w:val="000000" w:themeColor="text1"/>
          <w:lang w:val="en-US"/>
        </w:rPr>
        <w:t xml:space="preserve">Fig </w:t>
      </w:r>
      <w:r w:rsidRPr="00E618BA">
        <w:rPr>
          <w:rFonts w:ascii="Times New Roman" w:hAnsi="Times New Roman" w:cs="Times New Roman"/>
          <w:b/>
          <w:noProof/>
          <w:color w:val="000000" w:themeColor="text1"/>
          <w:lang w:val="en-US"/>
        </w:rPr>
        <w:t>3</w:t>
      </w:r>
      <w:r w:rsidRPr="000F7936">
        <w:rPr>
          <w:rFonts w:ascii="Times New Roman" w:hAnsi="Times New Roman" w:cs="Times New Roman"/>
          <w:lang w:val="en-US"/>
        </w:rPr>
        <w:fldChar w:fldCharType="end"/>
      </w:r>
      <w:r w:rsidRPr="000F7936">
        <w:rPr>
          <w:rFonts w:ascii="Times New Roman" w:hAnsi="Times New Roman" w:cs="Times New Roman"/>
          <w:lang w:val="en-US"/>
        </w:rPr>
        <w:t>).</w:t>
      </w:r>
      <w:r>
        <w:rPr>
          <w:rFonts w:ascii="Times New Roman" w:hAnsi="Times New Roman" w:cs="Times New Roman"/>
          <w:lang w:val="en-US"/>
        </w:rPr>
        <w:t xml:space="preserve"> For FDG-PET (range: [-0.99 (right </w:t>
      </w:r>
      <w:proofErr w:type="spellStart"/>
      <w:r>
        <w:rPr>
          <w:rFonts w:ascii="Times New Roman" w:hAnsi="Times New Roman" w:cs="Times New Roman"/>
          <w:lang w:val="en-US"/>
        </w:rPr>
        <w:t>globus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pallidus</w:t>
      </w:r>
      <w:proofErr w:type="spellEnd"/>
      <w:r>
        <w:rPr>
          <w:rFonts w:ascii="Times New Roman" w:hAnsi="Times New Roman" w:cs="Times New Roman"/>
          <w:lang w:val="en-US"/>
        </w:rPr>
        <w:t>), 1.04 (right caudate nucleus)]), important regions (very low or very high weight coefficient) included temporal, pre-frontal, and sub-</w:t>
      </w:r>
      <w:proofErr w:type="spellStart"/>
      <w:r>
        <w:rPr>
          <w:rFonts w:ascii="Times New Roman" w:hAnsi="Times New Roman" w:cs="Times New Roman"/>
          <w:lang w:val="en-US"/>
        </w:rPr>
        <w:t>globus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pallidus</w:t>
      </w:r>
      <w:proofErr w:type="spellEnd"/>
      <w:r>
        <w:rPr>
          <w:rFonts w:ascii="Times New Roman" w:hAnsi="Times New Roman" w:cs="Times New Roman"/>
          <w:lang w:val="en-US"/>
        </w:rPr>
        <w:t xml:space="preserve">, nucleus </w:t>
      </w:r>
      <w:proofErr w:type="spellStart"/>
      <w:r>
        <w:rPr>
          <w:rFonts w:ascii="Times New Roman" w:hAnsi="Times New Roman" w:cs="Times New Roman"/>
          <w:lang w:val="en-US"/>
        </w:rPr>
        <w:t>accumbens</w:t>
      </w:r>
      <w:proofErr w:type="spellEnd"/>
      <w:r>
        <w:rPr>
          <w:rFonts w:ascii="Times New Roman" w:hAnsi="Times New Roman" w:cs="Times New Roman"/>
          <w:lang w:val="en-US"/>
        </w:rPr>
        <w:t>, and caudate nucleus). Notably, SUVR in all highly important regions in FDG-PET (</w:t>
      </w:r>
      <w:proofErr w:type="gramStart"/>
      <w:r>
        <w:rPr>
          <w:rFonts w:ascii="Times New Roman" w:hAnsi="Times New Roman" w:cs="Times New Roman"/>
          <w:lang w:val="en-US"/>
        </w:rPr>
        <w:t>mean(</w:t>
      </w:r>
      <w:proofErr w:type="gramEnd"/>
      <w:r>
        <w:rPr>
          <w:rFonts w:ascii="Times New Roman" w:hAnsi="Times New Roman" w:cs="Times New Roman"/>
          <w:lang w:val="en-US"/>
        </w:rPr>
        <w:t xml:space="preserve">δ) + 2*SD(δ) &gt; δ &lt; mean(δ) - 2*SD(δ)) were right hemispheric, and negatively correlated with chronological age. For MRI (range: [-0.30 (right hippocampus), 0.22 (right visual network)]), important regions included parietal, pre-frontal, occipital, and sub-cortical regions (e.g., hippocampus, nucleus </w:t>
      </w:r>
      <w:proofErr w:type="spellStart"/>
      <w:r>
        <w:rPr>
          <w:rFonts w:ascii="Times New Roman" w:hAnsi="Times New Roman" w:cs="Times New Roman"/>
          <w:lang w:val="en-US"/>
        </w:rPr>
        <w:t>accumbens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globus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pallidus</w:t>
      </w:r>
      <w:proofErr w:type="spellEnd"/>
      <w:r>
        <w:rPr>
          <w:rFonts w:ascii="Times New Roman" w:hAnsi="Times New Roman" w:cs="Times New Roman"/>
          <w:lang w:val="en-US"/>
        </w:rPr>
        <w:t xml:space="preserve">, and caudate nucleus). Again, the majority of highly important regions was right hemispheric and negatively correlated with age. </w:t>
      </w:r>
      <w:r w:rsidRPr="00EA5C77">
        <w:rPr>
          <w:rFonts w:ascii="Times New Roman" w:hAnsi="Times New Roman" w:cs="Times New Roman"/>
          <w:highlight w:val="magenta"/>
          <w:lang w:val="en-US"/>
        </w:rPr>
        <w:t>A full list of highly important regions with correlation results can be found in the Supplementary materials, section Feature Importance.</w:t>
      </w:r>
    </w:p>
    <w:p w14:paraId="455F7D98" w14:textId="5197479A" w:rsidR="007504E4" w:rsidRDefault="007504E4" w:rsidP="007504E4">
      <w:pPr>
        <w:pStyle w:val="KeinLeerraum"/>
        <w:spacing w:line="480" w:lineRule="auto"/>
        <w:ind w:firstLine="708"/>
        <w:jc w:val="both"/>
        <w:rPr>
          <w:rFonts w:ascii="Times New Roman" w:hAnsi="Times New Roman" w:cs="Times New Roman"/>
          <w:b/>
          <w:lang w:val="en-US"/>
        </w:rPr>
        <w:sectPr w:rsidR="007504E4" w:rsidSect="009E722C">
          <w:footnotePr>
            <w:numFmt w:val="chicago"/>
            <w:numRestart w:val="eachSect"/>
          </w:footnotePr>
          <w:type w:val="continuous"/>
          <w:pgSz w:w="11906" w:h="16838"/>
          <w:pgMar w:top="1417" w:right="1417" w:bottom="1134" w:left="1417" w:header="708" w:footer="708" w:gutter="0"/>
          <w:cols w:space="708"/>
          <w:docGrid w:linePitch="360"/>
        </w:sectPr>
      </w:pPr>
    </w:p>
    <w:p w14:paraId="371BD536" w14:textId="5875D7E5" w:rsidR="00701F58" w:rsidRPr="000F7936" w:rsidRDefault="00701F58" w:rsidP="00B25242">
      <w:pPr>
        <w:pStyle w:val="KeinLeerraum"/>
        <w:spacing w:line="480" w:lineRule="auto"/>
        <w:jc w:val="both"/>
        <w:rPr>
          <w:rFonts w:ascii="Times New Roman" w:hAnsi="Times New Roman" w:cs="Times New Roman"/>
          <w:b/>
          <w:lang w:val="en-US"/>
        </w:rPr>
      </w:pPr>
    </w:p>
    <w:tbl>
      <w:tblPr>
        <w:tblW w:w="12191" w:type="dxa"/>
        <w:tblLayout w:type="fixed"/>
        <w:tblCellMar>
          <w:left w:w="0" w:type="dxa"/>
          <w:right w:w="0" w:type="dxa"/>
        </w:tblCellMar>
        <w:tblLook w:val="0420" w:firstRow="1" w:lastRow="0" w:firstColumn="0" w:lastColumn="0" w:noHBand="0" w:noVBand="1"/>
      </w:tblPr>
      <w:tblGrid>
        <w:gridCol w:w="2270"/>
        <w:gridCol w:w="2125"/>
        <w:gridCol w:w="1984"/>
        <w:gridCol w:w="1843"/>
        <w:gridCol w:w="1843"/>
        <w:gridCol w:w="1575"/>
        <w:gridCol w:w="551"/>
      </w:tblGrid>
      <w:tr w:rsidR="00701F58" w:rsidRPr="000F7936" w14:paraId="37CC2031" w14:textId="77777777" w:rsidTr="00B93EDF">
        <w:trPr>
          <w:gridAfter w:val="1"/>
          <w:wAfter w:w="551" w:type="dxa"/>
          <w:trHeight w:val="454"/>
        </w:trPr>
        <w:tc>
          <w:tcPr>
            <w:tcW w:w="11640" w:type="dxa"/>
            <w:gridSpan w:val="6"/>
            <w:tcBorders>
              <w:top w:val="nil"/>
              <w:left w:val="nil"/>
              <w:bottom w:val="nil"/>
              <w:right w:val="nil"/>
            </w:tcBorders>
            <w:shd w:val="clear" w:color="auto" w:fill="auto"/>
            <w:tcMar>
              <w:top w:w="72" w:type="dxa"/>
              <w:left w:w="144" w:type="dxa"/>
              <w:bottom w:w="72" w:type="dxa"/>
              <w:right w:w="144" w:type="dxa"/>
            </w:tcMar>
            <w:hideMark/>
          </w:tcPr>
          <w:p w14:paraId="49018150" w14:textId="77777777" w:rsidR="00701F58" w:rsidRPr="00D252D9" w:rsidRDefault="00701F58" w:rsidP="00B93EDF">
            <w:pPr>
              <w:pStyle w:val="KeinLeerraum"/>
              <w:jc w:val="both"/>
              <w:rPr>
                <w:rFonts w:ascii="Times New Roman" w:hAnsi="Times New Roman" w:cs="Times New Roman"/>
                <w:b/>
                <w:lang w:val="en-US"/>
              </w:rPr>
            </w:pPr>
            <w:bookmarkStart w:id="5" w:name="_Ref100237486"/>
            <w:bookmarkStart w:id="6" w:name="_Ref100319229"/>
          </w:p>
          <w:p w14:paraId="0BCFA3D0" w14:textId="18FD5062" w:rsidR="00701F58" w:rsidRPr="000F7936" w:rsidRDefault="00701F58" w:rsidP="00B93EDF">
            <w:pPr>
              <w:pStyle w:val="KeinLeerraum"/>
              <w:jc w:val="both"/>
              <w:rPr>
                <w:rFonts w:ascii="Times New Roman" w:eastAsia="Times New Roman" w:hAnsi="Times New Roman" w:cs="Times New Roman"/>
                <w:lang w:val="en-US"/>
              </w:rPr>
            </w:pPr>
            <w:r w:rsidRPr="000F7936">
              <w:rPr>
                <w:rFonts w:ascii="Times New Roman" w:hAnsi="Times New Roman" w:cs="Times New Roman"/>
                <w:b/>
              </w:rPr>
              <w:t xml:space="preserve">Table </w:t>
            </w:r>
            <w:r w:rsidRPr="000F7936">
              <w:rPr>
                <w:rFonts w:ascii="Times New Roman" w:hAnsi="Times New Roman" w:cs="Times New Roman"/>
                <w:b/>
              </w:rPr>
              <w:fldChar w:fldCharType="begin"/>
            </w:r>
            <w:r w:rsidRPr="000F7936">
              <w:rPr>
                <w:rFonts w:ascii="Times New Roman" w:hAnsi="Times New Roman" w:cs="Times New Roman"/>
                <w:b/>
              </w:rPr>
              <w:instrText xml:space="preserve"> SEQ Table \* ARABIC </w:instrText>
            </w:r>
            <w:r w:rsidRPr="000F7936">
              <w:rPr>
                <w:rFonts w:ascii="Times New Roman" w:hAnsi="Times New Roman" w:cs="Times New Roman"/>
                <w:b/>
              </w:rPr>
              <w:fldChar w:fldCharType="separate"/>
            </w:r>
            <w:r w:rsidRPr="000F7936">
              <w:rPr>
                <w:rFonts w:ascii="Times New Roman" w:hAnsi="Times New Roman" w:cs="Times New Roman"/>
                <w:b/>
                <w:noProof/>
              </w:rPr>
              <w:t>1</w:t>
            </w:r>
            <w:r w:rsidRPr="000F7936">
              <w:rPr>
                <w:rFonts w:ascii="Times New Roman" w:hAnsi="Times New Roman" w:cs="Times New Roman"/>
                <w:b/>
              </w:rPr>
              <w:fldChar w:fldCharType="end"/>
            </w:r>
            <w:bookmarkEnd w:id="5"/>
            <w:r w:rsidRPr="000F7936">
              <w:rPr>
                <w:rFonts w:ascii="Times New Roman" w:eastAsiaTheme="minorEastAsia" w:hAnsi="Times New Roman" w:cs="Times New Roman"/>
                <w:b/>
                <w:color w:val="000000"/>
                <w:kern w:val="24"/>
                <w:lang w:val="en-US"/>
              </w:rPr>
              <w:t>.</w:t>
            </w:r>
            <w:r w:rsidRPr="000F7936">
              <w:rPr>
                <w:rFonts w:ascii="Times New Roman" w:eastAsiaTheme="minorEastAsia" w:hAnsi="Times New Roman" w:cs="Times New Roman"/>
                <w:color w:val="000000"/>
                <w:kern w:val="24"/>
                <w:lang w:val="en-US"/>
              </w:rPr>
              <w:t xml:space="preserve"> Overview of samples</w:t>
            </w:r>
            <w:bookmarkEnd w:id="6"/>
          </w:p>
        </w:tc>
      </w:tr>
      <w:tr w:rsidR="00701F58" w:rsidRPr="000F7936" w14:paraId="3AA0CBC9" w14:textId="77777777" w:rsidTr="00B93EDF">
        <w:trPr>
          <w:trHeight w:val="227"/>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2CFBCDC8" w14:textId="77777777" w:rsidR="00701F58" w:rsidRPr="000F7936" w:rsidRDefault="00701F58" w:rsidP="00B93EDF">
            <w:pPr>
              <w:pStyle w:val="KeinLeerraum"/>
              <w:jc w:val="both"/>
              <w:rPr>
                <w:rFonts w:ascii="Times New Roman" w:eastAsia="Times New Roman" w:hAnsi="Times New Roman" w:cs="Times New Roman"/>
                <w:lang w:val="en-US"/>
              </w:rPr>
            </w:pPr>
          </w:p>
        </w:tc>
        <w:tc>
          <w:tcPr>
            <w:tcW w:w="2125"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531248DF" w14:textId="77777777" w:rsidR="00701F58" w:rsidRPr="000028A2" w:rsidRDefault="00701F58" w:rsidP="00B93EDF">
            <w:pPr>
              <w:pStyle w:val="KeinLeerraum"/>
              <w:jc w:val="center"/>
              <w:rPr>
                <w:rFonts w:ascii="Times New Roman" w:eastAsia="Times New Roman" w:hAnsi="Times New Roman" w:cs="Times New Roman"/>
                <w:vertAlign w:val="subscript"/>
                <w:lang w:val="en-US"/>
              </w:rPr>
            </w:pPr>
            <w:r w:rsidRPr="000F7936">
              <w:rPr>
                <w:rFonts w:ascii="Times New Roman" w:eastAsia="Times New Roman" w:hAnsi="Times New Roman" w:cs="Times New Roman"/>
                <w:bCs/>
                <w:color w:val="000000" w:themeColor="text1"/>
                <w:kern w:val="24"/>
                <w:lang w:val="en-US"/>
              </w:rPr>
              <w:t>CN</w:t>
            </w:r>
            <w:r>
              <w:rPr>
                <w:rFonts w:ascii="Times New Roman" w:eastAsia="Times New Roman" w:hAnsi="Times New Roman" w:cs="Times New Roman"/>
                <w:bCs/>
                <w:color w:val="000000" w:themeColor="text1"/>
                <w:kern w:val="24"/>
                <w:lang w:val="en-US"/>
              </w:rPr>
              <w:t>+SCI</w:t>
            </w:r>
            <w:r>
              <w:rPr>
                <w:rFonts w:ascii="Times New Roman" w:eastAsia="Times New Roman" w:hAnsi="Times New Roman" w:cs="Times New Roman"/>
                <w:bCs/>
                <w:color w:val="000000" w:themeColor="text1"/>
                <w:kern w:val="24"/>
                <w:vertAlign w:val="subscript"/>
                <w:lang w:val="en-US"/>
              </w:rPr>
              <w:t>ADNI</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7F827D55" w14:textId="77777777" w:rsidR="00701F58" w:rsidRPr="000028A2" w:rsidRDefault="00701F58" w:rsidP="00B93EDF">
            <w:pPr>
              <w:pStyle w:val="KeinLeerraum"/>
              <w:jc w:val="center"/>
              <w:rPr>
                <w:rFonts w:ascii="Times New Roman" w:eastAsia="Times New Roman" w:hAnsi="Times New Roman" w:cs="Times New Roman"/>
                <w:vertAlign w:val="subscript"/>
                <w:lang w:val="en-US"/>
              </w:rPr>
            </w:pPr>
            <w:r>
              <w:rPr>
                <w:rFonts w:ascii="Times New Roman" w:eastAsiaTheme="minorEastAsia" w:hAnsi="Times New Roman" w:cs="Times New Roman"/>
                <w:bCs/>
                <w:color w:val="000000"/>
                <w:kern w:val="24"/>
                <w:lang w:val="en-US"/>
              </w:rPr>
              <w:t>CN</w:t>
            </w:r>
            <w:r>
              <w:rPr>
                <w:rFonts w:ascii="Times New Roman" w:eastAsiaTheme="minorEastAsia" w:hAnsi="Times New Roman" w:cs="Times New Roman"/>
                <w:bCs/>
                <w:color w:val="000000"/>
                <w:kern w:val="24"/>
                <w:vertAlign w:val="subscript"/>
                <w:lang w:val="en-US"/>
              </w:rPr>
              <w:t>OASIS</w:t>
            </w:r>
          </w:p>
        </w:tc>
        <w:tc>
          <w:tcPr>
            <w:tcW w:w="1843" w:type="dxa"/>
            <w:tcBorders>
              <w:top w:val="nil"/>
              <w:left w:val="single" w:sz="8" w:space="0" w:color="000000"/>
              <w:bottom w:val="nil"/>
              <w:right w:val="single" w:sz="8" w:space="0" w:color="000000"/>
            </w:tcBorders>
          </w:tcPr>
          <w:p w14:paraId="4C0F1C6A" w14:textId="77777777" w:rsidR="00701F58" w:rsidRPr="000028A2" w:rsidRDefault="00701F58" w:rsidP="00B93EDF">
            <w:pPr>
              <w:pStyle w:val="KeinLeerraum"/>
              <w:jc w:val="center"/>
              <w:rPr>
                <w:rFonts w:ascii="Times New Roman" w:eastAsia="Times New Roman" w:hAnsi="Times New Roman" w:cs="Times New Roman"/>
                <w:bCs/>
                <w:color w:val="000000" w:themeColor="text1"/>
                <w:kern w:val="24"/>
                <w:vertAlign w:val="subscript"/>
                <w:lang w:val="en-US"/>
              </w:rPr>
            </w:pPr>
            <w:r>
              <w:rPr>
                <w:rFonts w:ascii="Times New Roman" w:eastAsia="Times New Roman" w:hAnsi="Times New Roman" w:cs="Times New Roman"/>
                <w:bCs/>
                <w:color w:val="000000" w:themeColor="text1"/>
                <w:kern w:val="24"/>
                <w:lang w:val="en-US"/>
              </w:rPr>
              <w:t>SCI</w:t>
            </w:r>
            <w:r>
              <w:rPr>
                <w:rFonts w:ascii="Times New Roman" w:eastAsia="Times New Roman" w:hAnsi="Times New Roman" w:cs="Times New Roman"/>
                <w:bCs/>
                <w:color w:val="000000" w:themeColor="text1"/>
                <w:kern w:val="24"/>
                <w:vertAlign w:val="subscript"/>
                <w:lang w:val="en-US"/>
              </w:rPr>
              <w:t>DELCODE</w:t>
            </w:r>
          </w:p>
        </w:tc>
        <w:tc>
          <w:tcPr>
            <w:tcW w:w="1843" w:type="dxa"/>
            <w:tcBorders>
              <w:top w:val="nil"/>
              <w:left w:val="single" w:sz="8" w:space="0" w:color="000000"/>
              <w:bottom w:val="nil"/>
              <w:right w:val="nil"/>
            </w:tcBorders>
            <w:shd w:val="clear" w:color="auto" w:fill="auto"/>
            <w:tcMar>
              <w:top w:w="72" w:type="dxa"/>
              <w:left w:w="144" w:type="dxa"/>
              <w:bottom w:w="72" w:type="dxa"/>
              <w:right w:w="144" w:type="dxa"/>
            </w:tcMar>
            <w:hideMark/>
          </w:tcPr>
          <w:p w14:paraId="7AC1F621" w14:textId="77777777" w:rsidR="00701F58" w:rsidRPr="000028A2" w:rsidRDefault="00701F58" w:rsidP="00B93EDF">
            <w:pPr>
              <w:pStyle w:val="KeinLeerraum"/>
              <w:jc w:val="center"/>
              <w:rPr>
                <w:rFonts w:ascii="Times New Roman" w:eastAsia="Times New Roman" w:hAnsi="Times New Roman" w:cs="Times New Roman"/>
                <w:vertAlign w:val="subscript"/>
                <w:lang w:val="en-US"/>
              </w:rPr>
            </w:pPr>
            <w:r w:rsidRPr="000F7936">
              <w:rPr>
                <w:rFonts w:ascii="Times New Roman" w:eastAsia="Times New Roman" w:hAnsi="Times New Roman" w:cs="Times New Roman"/>
                <w:bCs/>
                <w:color w:val="000000" w:themeColor="text1"/>
                <w:kern w:val="24"/>
                <w:lang w:val="en-US"/>
              </w:rPr>
              <w:t>MCI</w:t>
            </w:r>
            <w:r>
              <w:rPr>
                <w:rFonts w:ascii="Times New Roman" w:eastAsia="Times New Roman" w:hAnsi="Times New Roman" w:cs="Times New Roman"/>
                <w:bCs/>
                <w:color w:val="000000" w:themeColor="text1"/>
                <w:kern w:val="24"/>
                <w:vertAlign w:val="subscript"/>
                <w:lang w:val="en-US"/>
              </w:rPr>
              <w:t>ADNI</w:t>
            </w:r>
          </w:p>
        </w:tc>
        <w:tc>
          <w:tcPr>
            <w:tcW w:w="2126" w:type="dxa"/>
            <w:gridSpan w:val="2"/>
            <w:tcBorders>
              <w:top w:val="nil"/>
              <w:left w:val="single" w:sz="8" w:space="0" w:color="000000"/>
              <w:bottom w:val="nil"/>
              <w:right w:val="nil"/>
            </w:tcBorders>
          </w:tcPr>
          <w:p w14:paraId="7E0C5834" w14:textId="77777777" w:rsidR="00701F58" w:rsidRPr="000028A2" w:rsidRDefault="00701F58" w:rsidP="00B93EDF">
            <w:pPr>
              <w:pStyle w:val="KeinLeerraum"/>
              <w:jc w:val="center"/>
              <w:rPr>
                <w:rFonts w:ascii="Times New Roman" w:eastAsia="Times New Roman" w:hAnsi="Times New Roman" w:cs="Times New Roman"/>
                <w:bCs/>
                <w:color w:val="000000" w:themeColor="text1"/>
                <w:kern w:val="24"/>
                <w:vertAlign w:val="subscript"/>
                <w:lang w:val="en-US"/>
              </w:rPr>
            </w:pPr>
            <w:r>
              <w:rPr>
                <w:rFonts w:ascii="Times New Roman" w:eastAsia="Times New Roman" w:hAnsi="Times New Roman" w:cs="Times New Roman"/>
                <w:bCs/>
                <w:color w:val="000000" w:themeColor="text1"/>
                <w:kern w:val="24"/>
                <w:lang w:val="en-US"/>
              </w:rPr>
              <w:t>MCI</w:t>
            </w:r>
            <w:r>
              <w:rPr>
                <w:rFonts w:ascii="Times New Roman" w:eastAsia="Times New Roman" w:hAnsi="Times New Roman" w:cs="Times New Roman"/>
                <w:bCs/>
                <w:color w:val="000000" w:themeColor="text1"/>
                <w:kern w:val="24"/>
                <w:vertAlign w:val="subscript"/>
                <w:lang w:val="en-US"/>
              </w:rPr>
              <w:t>DELCODE</w:t>
            </w:r>
          </w:p>
        </w:tc>
      </w:tr>
      <w:tr w:rsidR="00701F58" w:rsidRPr="000F7936" w14:paraId="2783B19C" w14:textId="77777777" w:rsidTr="00B93EDF">
        <w:trPr>
          <w:trHeight w:val="288"/>
        </w:trPr>
        <w:tc>
          <w:tcPr>
            <w:tcW w:w="2270" w:type="dxa"/>
            <w:tcBorders>
              <w:top w:val="single" w:sz="8" w:space="0" w:color="000000"/>
              <w:left w:val="nil"/>
              <w:bottom w:val="single" w:sz="8" w:space="0" w:color="000000"/>
              <w:right w:val="single" w:sz="8" w:space="0" w:color="000000"/>
            </w:tcBorders>
            <w:shd w:val="clear" w:color="auto" w:fill="auto"/>
            <w:tcMar>
              <w:top w:w="72" w:type="dxa"/>
              <w:left w:w="144" w:type="dxa"/>
              <w:bottom w:w="72" w:type="dxa"/>
              <w:right w:w="144" w:type="dxa"/>
            </w:tcMar>
            <w:hideMark/>
          </w:tcPr>
          <w:p w14:paraId="45B6B277" w14:textId="77777777" w:rsidR="00701F58" w:rsidRPr="000F7936" w:rsidRDefault="00701F58" w:rsidP="00B93EDF">
            <w:pPr>
              <w:pStyle w:val="KeinLeerraum"/>
              <w:jc w:val="both"/>
              <w:rPr>
                <w:rFonts w:ascii="Times New Roman" w:eastAsia="Times New Roman" w:hAnsi="Times New Roman" w:cs="Times New Roman"/>
                <w:lang w:val="en-US"/>
              </w:rPr>
            </w:pPr>
            <w:r w:rsidRPr="000F7936">
              <w:rPr>
                <w:rFonts w:ascii="Times New Roman" w:eastAsia="Times New Roman" w:hAnsi="Times New Roman" w:cs="Times New Roman"/>
                <w:bCs/>
                <w:i/>
                <w:iCs/>
                <w:color w:val="000000" w:themeColor="text1"/>
                <w:kern w:val="24"/>
                <w:lang w:val="en-US"/>
              </w:rPr>
              <w:t xml:space="preserve"> n </w:t>
            </w:r>
            <w:r w:rsidRPr="000F7936">
              <w:rPr>
                <w:rFonts w:ascii="Times New Roman" w:eastAsia="Times New Roman" w:hAnsi="Times New Roman" w:cs="Times New Roman"/>
                <w:bCs/>
                <w:color w:val="000000" w:themeColor="text1"/>
                <w:kern w:val="24"/>
                <w:lang w:val="en-US"/>
              </w:rPr>
              <w:t>total</w:t>
            </w:r>
          </w:p>
        </w:tc>
        <w:tc>
          <w:tcPr>
            <w:tcW w:w="21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CE94DE9" w14:textId="77777777" w:rsidR="00701F58" w:rsidRPr="000F7936" w:rsidRDefault="00701F58" w:rsidP="00B93EDF">
            <w:pPr>
              <w:pStyle w:val="KeinLeerraum"/>
              <w:jc w:val="center"/>
              <w:rPr>
                <w:rFonts w:ascii="Times New Roman" w:eastAsia="Times New Roman" w:hAnsi="Times New Roman" w:cs="Times New Roman"/>
                <w:lang w:val="en-US"/>
              </w:rPr>
            </w:pPr>
            <w:r>
              <w:rPr>
                <w:rFonts w:ascii="Times New Roman" w:eastAsia="Times New Roman" w:hAnsi="Times New Roman" w:cs="Times New Roman"/>
                <w:bCs/>
                <w:color w:val="000000" w:themeColor="text1"/>
                <w:kern w:val="24"/>
                <w:lang w:val="en-US"/>
              </w:rPr>
              <w:t>376</w:t>
            </w:r>
          </w:p>
        </w:tc>
        <w:tc>
          <w:tcPr>
            <w:tcW w:w="198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D5E8C7A" w14:textId="77777777" w:rsidR="00701F58" w:rsidRPr="000F7936" w:rsidRDefault="00701F58" w:rsidP="00B93EDF">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bCs/>
                <w:color w:val="000000" w:themeColor="text1"/>
                <w:kern w:val="24"/>
                <w:lang w:val="en-US"/>
              </w:rPr>
              <w:t>59</w:t>
            </w:r>
          </w:p>
        </w:tc>
        <w:tc>
          <w:tcPr>
            <w:tcW w:w="1843" w:type="dxa"/>
            <w:tcBorders>
              <w:top w:val="single" w:sz="8" w:space="0" w:color="000000"/>
              <w:left w:val="single" w:sz="8" w:space="0" w:color="000000"/>
              <w:bottom w:val="single" w:sz="8" w:space="0" w:color="000000"/>
              <w:right w:val="single" w:sz="8" w:space="0" w:color="000000"/>
            </w:tcBorders>
            <w:vAlign w:val="center"/>
          </w:tcPr>
          <w:p w14:paraId="5F40244C" w14:textId="77777777" w:rsidR="00701F58" w:rsidRPr="000F7936" w:rsidRDefault="00701F58" w:rsidP="00B93EDF">
            <w:pPr>
              <w:pStyle w:val="KeinLeerraum"/>
              <w:jc w:val="center"/>
              <w:rPr>
                <w:rFonts w:ascii="Times New Roman" w:eastAsia="Times New Roman" w:hAnsi="Times New Roman" w:cs="Times New Roman"/>
                <w:bCs/>
                <w:color w:val="000000" w:themeColor="text1"/>
                <w:kern w:val="24"/>
                <w:lang w:val="en-US"/>
              </w:rPr>
            </w:pPr>
            <w:r>
              <w:rPr>
                <w:rFonts w:ascii="Times New Roman" w:eastAsia="Times New Roman" w:hAnsi="Times New Roman" w:cs="Times New Roman"/>
                <w:bCs/>
                <w:color w:val="000000" w:themeColor="text1"/>
                <w:kern w:val="24"/>
                <w:lang w:val="en-US"/>
              </w:rPr>
              <w:t>88</w:t>
            </w:r>
          </w:p>
        </w:tc>
        <w:tc>
          <w:tcPr>
            <w:tcW w:w="1843" w:type="dxa"/>
            <w:tcBorders>
              <w:top w:val="single" w:sz="8" w:space="0" w:color="000000"/>
              <w:left w:val="single" w:sz="8" w:space="0" w:color="000000"/>
              <w:bottom w:val="single" w:sz="8" w:space="0" w:color="000000"/>
              <w:right w:val="nil"/>
            </w:tcBorders>
            <w:shd w:val="clear" w:color="auto" w:fill="auto"/>
            <w:tcMar>
              <w:top w:w="72" w:type="dxa"/>
              <w:left w:w="144" w:type="dxa"/>
              <w:bottom w:w="72" w:type="dxa"/>
              <w:right w:w="144" w:type="dxa"/>
            </w:tcMar>
            <w:vAlign w:val="center"/>
            <w:hideMark/>
          </w:tcPr>
          <w:p w14:paraId="3ABD5ABD" w14:textId="77777777" w:rsidR="00701F58" w:rsidRPr="000F7936" w:rsidRDefault="00701F58" w:rsidP="00B93EDF">
            <w:pPr>
              <w:pStyle w:val="KeinLeerraum"/>
              <w:jc w:val="center"/>
              <w:rPr>
                <w:rFonts w:ascii="Times New Roman" w:eastAsia="Times New Roman" w:hAnsi="Times New Roman" w:cs="Times New Roman"/>
                <w:lang w:val="en-US"/>
              </w:rPr>
            </w:pPr>
            <w:r>
              <w:rPr>
                <w:rFonts w:ascii="Times New Roman" w:eastAsia="Times New Roman" w:hAnsi="Times New Roman" w:cs="Times New Roman"/>
                <w:bCs/>
                <w:color w:val="000000" w:themeColor="text1"/>
                <w:kern w:val="24"/>
                <w:lang w:val="en-US"/>
              </w:rPr>
              <w:t>596</w:t>
            </w:r>
          </w:p>
        </w:tc>
        <w:tc>
          <w:tcPr>
            <w:tcW w:w="2126" w:type="dxa"/>
            <w:gridSpan w:val="2"/>
            <w:tcBorders>
              <w:top w:val="single" w:sz="8" w:space="0" w:color="000000"/>
              <w:left w:val="single" w:sz="8" w:space="0" w:color="000000"/>
              <w:bottom w:val="single" w:sz="8" w:space="0" w:color="000000"/>
              <w:right w:val="nil"/>
            </w:tcBorders>
            <w:vAlign w:val="center"/>
          </w:tcPr>
          <w:p w14:paraId="0D4EEA6B" w14:textId="77777777" w:rsidR="00701F58" w:rsidRPr="000F7936" w:rsidRDefault="00701F58" w:rsidP="00B93EDF">
            <w:pPr>
              <w:pStyle w:val="KeinLeerraum"/>
              <w:jc w:val="center"/>
              <w:rPr>
                <w:rFonts w:ascii="Times New Roman" w:eastAsia="Times New Roman" w:hAnsi="Times New Roman" w:cs="Times New Roman"/>
                <w:bCs/>
                <w:color w:val="000000" w:themeColor="text1"/>
                <w:kern w:val="24"/>
                <w:lang w:val="en-US"/>
              </w:rPr>
            </w:pPr>
            <w:r>
              <w:rPr>
                <w:rFonts w:ascii="Times New Roman" w:eastAsia="Times New Roman" w:hAnsi="Times New Roman" w:cs="Times New Roman"/>
                <w:bCs/>
                <w:color w:val="000000" w:themeColor="text1"/>
                <w:kern w:val="24"/>
                <w:lang w:val="en-US"/>
              </w:rPr>
              <w:t>80</w:t>
            </w:r>
          </w:p>
        </w:tc>
      </w:tr>
      <w:tr w:rsidR="00701F58" w:rsidRPr="00DF1E91" w14:paraId="49179B07" w14:textId="77777777" w:rsidTr="00B93EDF">
        <w:trPr>
          <w:trHeight w:val="434"/>
        </w:trPr>
        <w:tc>
          <w:tcPr>
            <w:tcW w:w="2270" w:type="dxa"/>
            <w:tcBorders>
              <w:top w:val="single" w:sz="8" w:space="0" w:color="000000"/>
              <w:left w:val="nil"/>
              <w:right w:val="single" w:sz="8" w:space="0" w:color="000000"/>
            </w:tcBorders>
            <w:shd w:val="clear" w:color="auto" w:fill="auto"/>
            <w:tcMar>
              <w:top w:w="72" w:type="dxa"/>
              <w:left w:w="144" w:type="dxa"/>
              <w:bottom w:w="72" w:type="dxa"/>
              <w:right w:w="144" w:type="dxa"/>
            </w:tcMar>
            <w:hideMark/>
          </w:tcPr>
          <w:p w14:paraId="024183FE" w14:textId="77777777" w:rsidR="00701F58" w:rsidRPr="000F7936" w:rsidRDefault="00701F58" w:rsidP="00B93EDF">
            <w:pPr>
              <w:pStyle w:val="KeinLeerraum"/>
              <w:jc w:val="both"/>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Age</w:t>
            </w:r>
            <w:r>
              <w:rPr>
                <w:rFonts w:ascii="Times New Roman" w:eastAsia="Times New Roman" w:hAnsi="Times New Roman" w:cs="Times New Roman"/>
                <w:color w:val="000000" w:themeColor="text1"/>
                <w:kern w:val="24"/>
                <w:lang w:val="en-US"/>
              </w:rPr>
              <w:t xml:space="preserve"> at PET scan</w:t>
            </w:r>
            <w:r w:rsidRPr="000F7936">
              <w:rPr>
                <w:rFonts w:ascii="Times New Roman" w:eastAsia="Times New Roman" w:hAnsi="Times New Roman" w:cs="Times New Roman"/>
                <w:color w:val="000000" w:themeColor="text1"/>
                <w:kern w:val="24"/>
                <w:lang w:val="en-US"/>
              </w:rPr>
              <w:t xml:space="preserve"> [avg. years (SD</w:t>
            </w:r>
            <w:r>
              <w:rPr>
                <w:rFonts w:ascii="Times New Roman" w:eastAsia="Times New Roman" w:hAnsi="Times New Roman" w:cs="Times New Roman"/>
                <w:color w:val="000000" w:themeColor="text1"/>
                <w:kern w:val="24"/>
                <w:lang w:val="en-US"/>
              </w:rPr>
              <w:t>)]</w:t>
            </w:r>
          </w:p>
        </w:tc>
        <w:tc>
          <w:tcPr>
            <w:tcW w:w="2125" w:type="dxa"/>
            <w:tcBorders>
              <w:top w:val="single" w:sz="8" w:space="0" w:color="000000"/>
              <w:left w:val="single" w:sz="8" w:space="0" w:color="000000"/>
              <w:right w:val="single" w:sz="8" w:space="0" w:color="000000"/>
            </w:tcBorders>
            <w:shd w:val="clear" w:color="auto" w:fill="auto"/>
            <w:tcMar>
              <w:top w:w="72" w:type="dxa"/>
              <w:left w:w="144" w:type="dxa"/>
              <w:bottom w:w="72" w:type="dxa"/>
              <w:right w:w="144" w:type="dxa"/>
            </w:tcMar>
            <w:vAlign w:val="center"/>
            <w:hideMark/>
          </w:tcPr>
          <w:p w14:paraId="26716458" w14:textId="77777777" w:rsidR="00701F58" w:rsidRPr="00DE50D6" w:rsidRDefault="00701F58" w:rsidP="00B93ED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73.9 (5.94</w:t>
            </w:r>
            <w:r w:rsidRPr="000F7936">
              <w:rPr>
                <w:rFonts w:ascii="Times New Roman" w:eastAsia="Times New Roman" w:hAnsi="Times New Roman" w:cs="Times New Roman"/>
                <w:color w:val="000000" w:themeColor="text1"/>
                <w:kern w:val="24"/>
                <w:lang w:val="en-US"/>
              </w:rPr>
              <w:t>)</w:t>
            </w:r>
          </w:p>
        </w:tc>
        <w:tc>
          <w:tcPr>
            <w:tcW w:w="1984" w:type="dxa"/>
            <w:tcBorders>
              <w:top w:val="single" w:sz="8" w:space="0" w:color="000000"/>
              <w:left w:val="single" w:sz="8" w:space="0" w:color="000000"/>
              <w:right w:val="single" w:sz="8" w:space="0" w:color="000000"/>
            </w:tcBorders>
            <w:shd w:val="clear" w:color="auto" w:fill="auto"/>
            <w:tcMar>
              <w:top w:w="72" w:type="dxa"/>
              <w:left w:w="144" w:type="dxa"/>
              <w:bottom w:w="72" w:type="dxa"/>
              <w:right w:w="144" w:type="dxa"/>
            </w:tcMar>
            <w:vAlign w:val="center"/>
            <w:hideMark/>
          </w:tcPr>
          <w:p w14:paraId="672338DE" w14:textId="77777777" w:rsidR="00701F58" w:rsidRPr="000F7936" w:rsidRDefault="00701F58" w:rsidP="00B93EDF">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71.</w:t>
            </w:r>
            <w:r>
              <w:rPr>
                <w:rFonts w:ascii="Times New Roman" w:eastAsia="Times New Roman" w:hAnsi="Times New Roman" w:cs="Times New Roman"/>
                <w:color w:val="000000" w:themeColor="text1"/>
                <w:kern w:val="24"/>
                <w:lang w:val="en-US"/>
              </w:rPr>
              <w:t>7</w:t>
            </w:r>
            <w:r w:rsidRPr="00DF1E91">
              <w:rPr>
                <w:rFonts w:ascii="Times New Roman" w:eastAsia="Times New Roman" w:hAnsi="Times New Roman" w:cs="Times New Roman"/>
                <w:b/>
                <w:color w:val="000000" w:themeColor="text1"/>
                <w:kern w:val="24"/>
                <w:sz w:val="32"/>
                <w:szCs w:val="32"/>
                <w:vertAlign w:val="superscript"/>
                <w:lang w:val="en-US"/>
              </w:rPr>
              <w:t>-</w:t>
            </w:r>
            <w:r w:rsidRPr="000F7936">
              <w:rPr>
                <w:rFonts w:ascii="Times New Roman" w:eastAsia="Times New Roman" w:hAnsi="Times New Roman" w:cs="Times New Roman"/>
                <w:color w:val="000000" w:themeColor="text1"/>
                <w:kern w:val="24"/>
                <w:lang w:val="en-US"/>
              </w:rPr>
              <w:t xml:space="preserve"> (4.</w:t>
            </w:r>
            <w:r>
              <w:rPr>
                <w:rFonts w:ascii="Times New Roman" w:eastAsia="Times New Roman" w:hAnsi="Times New Roman" w:cs="Times New Roman"/>
                <w:color w:val="000000" w:themeColor="text1"/>
                <w:kern w:val="24"/>
                <w:lang w:val="en-US"/>
              </w:rPr>
              <w:t>22)</w:t>
            </w:r>
          </w:p>
        </w:tc>
        <w:tc>
          <w:tcPr>
            <w:tcW w:w="1843" w:type="dxa"/>
            <w:tcBorders>
              <w:top w:val="single" w:sz="8" w:space="0" w:color="000000"/>
              <w:left w:val="single" w:sz="8" w:space="0" w:color="000000"/>
              <w:right w:val="single" w:sz="8" w:space="0" w:color="000000"/>
            </w:tcBorders>
            <w:vAlign w:val="center"/>
          </w:tcPr>
          <w:p w14:paraId="4D4996A2" w14:textId="77777777" w:rsidR="00701F58" w:rsidRPr="000F7936" w:rsidRDefault="00701F58" w:rsidP="00B93ED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70.9</w:t>
            </w:r>
            <w:r w:rsidRPr="00DF1E91">
              <w:rPr>
                <w:rFonts w:ascii="Times New Roman" w:eastAsia="Times New Roman" w:hAnsi="Times New Roman" w:cs="Times New Roman"/>
                <w:b/>
                <w:color w:val="000000" w:themeColor="text1"/>
                <w:kern w:val="24"/>
                <w:sz w:val="32"/>
                <w:szCs w:val="32"/>
                <w:vertAlign w:val="superscript"/>
                <w:lang w:val="en-US"/>
              </w:rPr>
              <w:t>-</w:t>
            </w:r>
            <w:r>
              <w:rPr>
                <w:rFonts w:ascii="Times New Roman" w:eastAsia="Times New Roman" w:hAnsi="Times New Roman" w:cs="Times New Roman"/>
                <w:color w:val="000000" w:themeColor="text1"/>
                <w:kern w:val="24"/>
                <w:lang w:val="en-US"/>
              </w:rPr>
              <w:t xml:space="preserve"> (5.57)</w:t>
            </w:r>
          </w:p>
        </w:tc>
        <w:tc>
          <w:tcPr>
            <w:tcW w:w="1843" w:type="dxa"/>
            <w:tcBorders>
              <w:top w:val="single" w:sz="8" w:space="0" w:color="000000"/>
              <w:left w:val="single" w:sz="8" w:space="0" w:color="000000"/>
              <w:right w:val="nil"/>
            </w:tcBorders>
            <w:shd w:val="clear" w:color="auto" w:fill="auto"/>
            <w:tcMar>
              <w:top w:w="72" w:type="dxa"/>
              <w:left w:w="144" w:type="dxa"/>
              <w:bottom w:w="72" w:type="dxa"/>
              <w:right w:w="144" w:type="dxa"/>
            </w:tcMar>
            <w:vAlign w:val="center"/>
          </w:tcPr>
          <w:p w14:paraId="1B24939B" w14:textId="77777777" w:rsidR="00701F58" w:rsidRPr="000F7936" w:rsidRDefault="00701F58" w:rsidP="00B93EDF">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73.2 (6.93)</w:t>
            </w:r>
          </w:p>
        </w:tc>
        <w:tc>
          <w:tcPr>
            <w:tcW w:w="2126" w:type="dxa"/>
            <w:gridSpan w:val="2"/>
            <w:tcBorders>
              <w:top w:val="single" w:sz="8" w:space="0" w:color="000000"/>
              <w:left w:val="single" w:sz="8" w:space="0" w:color="000000"/>
              <w:right w:val="nil"/>
            </w:tcBorders>
            <w:vAlign w:val="center"/>
          </w:tcPr>
          <w:p w14:paraId="653F511C" w14:textId="77777777" w:rsidR="00701F58" w:rsidRPr="000F7936" w:rsidRDefault="00701F58" w:rsidP="00B93ED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NA</w:t>
            </w:r>
          </w:p>
        </w:tc>
      </w:tr>
      <w:tr w:rsidR="00701F58" w:rsidRPr="001A22E9" w14:paraId="381A5326" w14:textId="77777777" w:rsidTr="00B93EDF">
        <w:trPr>
          <w:trHeight w:val="434"/>
        </w:trPr>
        <w:tc>
          <w:tcPr>
            <w:tcW w:w="2270" w:type="dxa"/>
            <w:tcBorders>
              <w:left w:val="nil"/>
              <w:bottom w:val="nil"/>
              <w:right w:val="single" w:sz="8" w:space="0" w:color="000000"/>
            </w:tcBorders>
            <w:shd w:val="clear" w:color="auto" w:fill="auto"/>
            <w:tcMar>
              <w:top w:w="72" w:type="dxa"/>
              <w:left w:w="144" w:type="dxa"/>
              <w:bottom w:w="72" w:type="dxa"/>
              <w:right w:w="144" w:type="dxa"/>
            </w:tcMar>
          </w:tcPr>
          <w:p w14:paraId="29A33F0D" w14:textId="77777777" w:rsidR="00701F58" w:rsidRPr="000F7936" w:rsidRDefault="00701F58" w:rsidP="00B93EDF">
            <w:pPr>
              <w:pStyle w:val="KeinLeerraum"/>
              <w:jc w:val="both"/>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 xml:space="preserve">Age at MRI scan </w:t>
            </w:r>
            <w:r w:rsidRPr="000F7936">
              <w:rPr>
                <w:rFonts w:ascii="Times New Roman" w:eastAsia="Times New Roman" w:hAnsi="Times New Roman" w:cs="Times New Roman"/>
                <w:color w:val="000000" w:themeColor="text1"/>
                <w:kern w:val="24"/>
                <w:lang w:val="en-US"/>
              </w:rPr>
              <w:t>[avg. years (SD</w:t>
            </w:r>
            <w:r>
              <w:rPr>
                <w:rFonts w:ascii="Times New Roman" w:eastAsia="Times New Roman" w:hAnsi="Times New Roman" w:cs="Times New Roman"/>
                <w:color w:val="000000" w:themeColor="text1"/>
                <w:kern w:val="24"/>
                <w:lang w:val="en-US"/>
              </w:rPr>
              <w:t>)]</w:t>
            </w:r>
          </w:p>
        </w:tc>
        <w:tc>
          <w:tcPr>
            <w:tcW w:w="2125" w:type="dxa"/>
            <w:tcBorders>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76B69196" w14:textId="77777777" w:rsidR="00701F58" w:rsidRDefault="00701F58" w:rsidP="00B93ED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73.8 (5.92</w:t>
            </w:r>
            <w:r w:rsidRPr="000F7936">
              <w:rPr>
                <w:rFonts w:ascii="Times New Roman" w:eastAsia="Times New Roman" w:hAnsi="Times New Roman" w:cs="Times New Roman"/>
                <w:color w:val="000000" w:themeColor="text1"/>
                <w:kern w:val="24"/>
                <w:lang w:val="en-US"/>
              </w:rPr>
              <w:t>)</w:t>
            </w:r>
          </w:p>
        </w:tc>
        <w:tc>
          <w:tcPr>
            <w:tcW w:w="1984" w:type="dxa"/>
            <w:tcBorders>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54FC2CB7" w14:textId="77777777" w:rsidR="00701F58" w:rsidRPr="000F7936" w:rsidRDefault="00701F58" w:rsidP="00B93ED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70.36</w:t>
            </w:r>
            <w:r w:rsidRPr="00DF1E91">
              <w:rPr>
                <w:rFonts w:ascii="Times New Roman" w:eastAsia="Times New Roman" w:hAnsi="Times New Roman" w:cs="Times New Roman"/>
                <w:b/>
                <w:color w:val="000000" w:themeColor="text1"/>
                <w:kern w:val="24"/>
                <w:sz w:val="32"/>
                <w:szCs w:val="32"/>
                <w:vertAlign w:val="superscript"/>
                <w:lang w:val="en-US"/>
              </w:rPr>
              <w:t>-</w:t>
            </w:r>
            <w:r>
              <w:rPr>
                <w:rFonts w:ascii="Times New Roman" w:eastAsia="Times New Roman" w:hAnsi="Times New Roman" w:cs="Times New Roman"/>
                <w:color w:val="000000" w:themeColor="text1"/>
                <w:kern w:val="24"/>
                <w:lang w:val="en-US"/>
              </w:rPr>
              <w:t xml:space="preserve"> (4.17)</w:t>
            </w:r>
          </w:p>
        </w:tc>
        <w:tc>
          <w:tcPr>
            <w:tcW w:w="1843" w:type="dxa"/>
            <w:tcBorders>
              <w:left w:val="single" w:sz="8" w:space="0" w:color="000000"/>
              <w:bottom w:val="nil"/>
              <w:right w:val="single" w:sz="8" w:space="0" w:color="000000"/>
            </w:tcBorders>
            <w:vAlign w:val="center"/>
          </w:tcPr>
          <w:p w14:paraId="694C40D2" w14:textId="77777777" w:rsidR="00701F58" w:rsidRDefault="00701F58" w:rsidP="00B93ED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NA</w:t>
            </w:r>
          </w:p>
        </w:tc>
        <w:tc>
          <w:tcPr>
            <w:tcW w:w="1843" w:type="dxa"/>
            <w:tcBorders>
              <w:left w:val="single" w:sz="8" w:space="0" w:color="000000"/>
              <w:bottom w:val="nil"/>
              <w:right w:val="nil"/>
            </w:tcBorders>
            <w:shd w:val="clear" w:color="auto" w:fill="auto"/>
            <w:tcMar>
              <w:top w:w="72" w:type="dxa"/>
              <w:left w:w="144" w:type="dxa"/>
              <w:bottom w:w="72" w:type="dxa"/>
              <w:right w:w="144" w:type="dxa"/>
            </w:tcMar>
            <w:vAlign w:val="center"/>
          </w:tcPr>
          <w:p w14:paraId="2D5F980D" w14:textId="77777777" w:rsidR="00701F58" w:rsidRPr="000F7936" w:rsidRDefault="00701F58" w:rsidP="00B93EDF">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73.2 (6.92)</w:t>
            </w:r>
          </w:p>
        </w:tc>
        <w:tc>
          <w:tcPr>
            <w:tcW w:w="2126" w:type="dxa"/>
            <w:gridSpan w:val="2"/>
            <w:tcBorders>
              <w:left w:val="single" w:sz="8" w:space="0" w:color="000000"/>
              <w:bottom w:val="nil"/>
              <w:right w:val="nil"/>
            </w:tcBorders>
            <w:vAlign w:val="center"/>
          </w:tcPr>
          <w:p w14:paraId="4758E371" w14:textId="77777777" w:rsidR="00701F58" w:rsidRPr="000F7936" w:rsidRDefault="00701F58" w:rsidP="00B93ED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73.4 (5.87)</w:t>
            </w:r>
          </w:p>
        </w:tc>
      </w:tr>
      <w:tr w:rsidR="00701F58" w:rsidRPr="001A22E9" w14:paraId="5E8E4037" w14:textId="77777777" w:rsidTr="00B93EDF">
        <w:trPr>
          <w:trHeight w:val="23"/>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64F49E43" w14:textId="77777777" w:rsidR="00701F58" w:rsidRPr="000F7936" w:rsidRDefault="00701F58" w:rsidP="00B93EDF">
            <w:pPr>
              <w:pStyle w:val="KeinLeerraum"/>
              <w:jc w:val="both"/>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Sex [%female</w:t>
            </w:r>
            <w:r>
              <w:rPr>
                <w:rFonts w:ascii="Times New Roman" w:eastAsia="Times New Roman" w:hAnsi="Times New Roman" w:cs="Times New Roman"/>
                <w:color w:val="000000" w:themeColor="text1"/>
                <w:kern w:val="24"/>
                <w:lang w:val="en-US"/>
              </w:rPr>
              <w:t xml:space="preserve"> (</w:t>
            </w:r>
            <w:proofErr w:type="spellStart"/>
            <w:r>
              <w:rPr>
                <w:rFonts w:ascii="Times New Roman" w:eastAsia="Times New Roman" w:hAnsi="Times New Roman" w:cs="Times New Roman"/>
                <w:color w:val="000000" w:themeColor="text1"/>
                <w:kern w:val="24"/>
                <w:lang w:val="en-US"/>
              </w:rPr>
              <w:t>n</w:t>
            </w:r>
            <w:r>
              <w:rPr>
                <w:rFonts w:ascii="Times New Roman" w:eastAsia="Times New Roman" w:hAnsi="Times New Roman" w:cs="Times New Roman"/>
                <w:color w:val="000000" w:themeColor="text1"/>
                <w:kern w:val="24"/>
                <w:vertAlign w:val="subscript"/>
                <w:lang w:val="en-US"/>
              </w:rPr>
              <w:t>NA</w:t>
            </w:r>
            <w:proofErr w:type="spellEnd"/>
            <w:r>
              <w:rPr>
                <w:rFonts w:ascii="Times New Roman" w:eastAsia="Times New Roman" w:hAnsi="Times New Roman" w:cs="Times New Roman"/>
                <w:color w:val="000000" w:themeColor="text1"/>
                <w:kern w:val="24"/>
                <w:lang w:val="en-US"/>
              </w:rPr>
              <w:t>)</w:t>
            </w:r>
            <w:r w:rsidRPr="000F7936">
              <w:rPr>
                <w:rFonts w:ascii="Times New Roman" w:eastAsia="Times New Roman" w:hAnsi="Times New Roman" w:cs="Times New Roman"/>
                <w:color w:val="000000" w:themeColor="text1"/>
                <w:kern w:val="24"/>
                <w:lang w:val="en-US"/>
              </w:rPr>
              <w:t>]</w:t>
            </w:r>
          </w:p>
        </w:tc>
        <w:tc>
          <w:tcPr>
            <w:tcW w:w="2125"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176858CB" w14:textId="77777777" w:rsidR="00701F58" w:rsidRPr="000F7936" w:rsidRDefault="00701F58" w:rsidP="00B93EDF">
            <w:pPr>
              <w:pStyle w:val="KeinLeerraum"/>
              <w:jc w:val="center"/>
              <w:rPr>
                <w:rFonts w:ascii="Times New Roman" w:eastAsia="Times New Roman" w:hAnsi="Times New Roman" w:cs="Times New Roman"/>
                <w:lang w:val="en-US"/>
              </w:rPr>
            </w:pPr>
            <w:r>
              <w:rPr>
                <w:rFonts w:ascii="Times New Roman" w:eastAsia="Times New Roman" w:hAnsi="Times New Roman" w:cs="Times New Roman"/>
                <w:color w:val="000000" w:themeColor="text1"/>
                <w:kern w:val="24"/>
                <w:lang w:val="en-US"/>
              </w:rPr>
              <w:t>51 (0)</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19231F2B" w14:textId="77777777" w:rsidR="00701F58" w:rsidRPr="000F7936" w:rsidRDefault="00701F58" w:rsidP="00B93EDF">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59</w:t>
            </w:r>
            <w:r>
              <w:rPr>
                <w:rFonts w:ascii="Times New Roman" w:eastAsia="Times New Roman" w:hAnsi="Times New Roman" w:cs="Times New Roman"/>
                <w:color w:val="000000" w:themeColor="text1"/>
                <w:kern w:val="24"/>
                <w:lang w:val="en-US"/>
              </w:rPr>
              <w:t xml:space="preserve"> (0)</w:t>
            </w:r>
          </w:p>
        </w:tc>
        <w:tc>
          <w:tcPr>
            <w:tcW w:w="1843" w:type="dxa"/>
            <w:tcBorders>
              <w:top w:val="nil"/>
              <w:left w:val="single" w:sz="8" w:space="0" w:color="000000"/>
              <w:bottom w:val="nil"/>
              <w:right w:val="single" w:sz="8" w:space="0" w:color="000000"/>
            </w:tcBorders>
            <w:vAlign w:val="center"/>
          </w:tcPr>
          <w:p w14:paraId="736F69AB" w14:textId="77777777" w:rsidR="00701F58" w:rsidRPr="000F7936" w:rsidRDefault="00701F58" w:rsidP="00B93ED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41 (0)</w:t>
            </w:r>
          </w:p>
        </w:tc>
        <w:tc>
          <w:tcPr>
            <w:tcW w:w="1843" w:type="dxa"/>
            <w:tcBorders>
              <w:top w:val="nil"/>
              <w:left w:val="single" w:sz="8" w:space="0" w:color="000000"/>
              <w:bottom w:val="nil"/>
              <w:right w:val="nil"/>
            </w:tcBorders>
            <w:shd w:val="clear" w:color="auto" w:fill="auto"/>
            <w:tcMar>
              <w:top w:w="72" w:type="dxa"/>
              <w:left w:w="144" w:type="dxa"/>
              <w:bottom w:w="72" w:type="dxa"/>
              <w:right w:w="144" w:type="dxa"/>
            </w:tcMar>
            <w:vAlign w:val="center"/>
          </w:tcPr>
          <w:p w14:paraId="1435B60B" w14:textId="77777777" w:rsidR="00701F58" w:rsidRPr="000F7936" w:rsidRDefault="00701F58" w:rsidP="00B93EDF">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42 (2)</w:t>
            </w:r>
          </w:p>
        </w:tc>
        <w:tc>
          <w:tcPr>
            <w:tcW w:w="2126" w:type="dxa"/>
            <w:gridSpan w:val="2"/>
            <w:tcBorders>
              <w:top w:val="nil"/>
              <w:left w:val="single" w:sz="8" w:space="0" w:color="000000"/>
              <w:bottom w:val="nil"/>
              <w:right w:val="nil"/>
            </w:tcBorders>
            <w:vAlign w:val="center"/>
          </w:tcPr>
          <w:p w14:paraId="6B956D47" w14:textId="77777777" w:rsidR="00701F58" w:rsidRPr="000F7936" w:rsidRDefault="00701F58" w:rsidP="00B93ED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45 (0)</w:t>
            </w:r>
          </w:p>
        </w:tc>
      </w:tr>
      <w:tr w:rsidR="00701F58" w:rsidRPr="00DD118E" w14:paraId="68B96B53" w14:textId="77777777" w:rsidTr="00B93EDF">
        <w:trPr>
          <w:trHeight w:val="284"/>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tcPr>
          <w:p w14:paraId="12426EE7" w14:textId="77777777" w:rsidR="00701F58" w:rsidRPr="000F7936" w:rsidRDefault="00701F58" w:rsidP="00B93EDF">
            <w:pPr>
              <w:pStyle w:val="KeinLeerraum"/>
              <w:rPr>
                <w:rFonts w:ascii="Times New Roman" w:eastAsia="Times New Roman" w:hAnsi="Times New Roman" w:cs="Times New Roman"/>
                <w:color w:val="000000" w:themeColor="text1"/>
                <w:kern w:val="24"/>
                <w:lang w:val="en-US"/>
              </w:rPr>
            </w:pPr>
            <w:r w:rsidRPr="000F7936">
              <w:rPr>
                <w:rFonts w:ascii="Times New Roman" w:eastAsia="Times New Roman" w:hAnsi="Times New Roman" w:cs="Times New Roman"/>
                <w:color w:val="000000" w:themeColor="text1"/>
                <w:kern w:val="24"/>
                <w:lang w:val="en-US"/>
              </w:rPr>
              <w:t>CSFA</w:t>
            </w:r>
            <w:r w:rsidRPr="000F7936">
              <w:rPr>
                <w:rFonts w:ascii="Times New Roman" w:eastAsia="Times New Roman" w:hAnsi="Times New Roman" w:cs="Times New Roman"/>
                <w:color w:val="000000" w:themeColor="text1"/>
                <w:kern w:val="24"/>
                <w:lang w:val="el-GR"/>
              </w:rPr>
              <w:t>β</w:t>
            </w:r>
            <w:r w:rsidRPr="000F7936">
              <w:rPr>
                <w:rFonts w:ascii="Times New Roman" w:eastAsia="Times New Roman" w:hAnsi="Times New Roman" w:cs="Times New Roman"/>
                <w:color w:val="000000" w:themeColor="text1"/>
                <w:kern w:val="24"/>
                <w:vertAlign w:val="subscript"/>
                <w:lang w:val="en-US"/>
              </w:rPr>
              <w:t>1-42</w:t>
            </w:r>
            <w:r w:rsidRPr="000F7936">
              <w:rPr>
                <w:rFonts w:ascii="Times New Roman" w:eastAsia="Times New Roman" w:hAnsi="Times New Roman" w:cs="Times New Roman"/>
                <w:color w:val="000000" w:themeColor="text1"/>
                <w:kern w:val="24"/>
                <w:lang w:val="en-US"/>
              </w:rPr>
              <w:t xml:space="preserve"> Status </w:t>
            </w:r>
            <w:r>
              <w:rPr>
                <w:rFonts w:ascii="Times New Roman" w:eastAsia="Times New Roman" w:hAnsi="Times New Roman" w:cs="Times New Roman"/>
                <w:color w:val="000000" w:themeColor="text1"/>
                <w:kern w:val="24"/>
                <w:lang w:val="en-US"/>
              </w:rPr>
              <w:t>[%positive (</w:t>
            </w:r>
            <w:proofErr w:type="spellStart"/>
            <w:r>
              <w:rPr>
                <w:rFonts w:ascii="Times New Roman" w:eastAsia="Times New Roman" w:hAnsi="Times New Roman" w:cs="Times New Roman"/>
                <w:color w:val="000000" w:themeColor="text1"/>
                <w:kern w:val="24"/>
                <w:lang w:val="en-US"/>
              </w:rPr>
              <w:t>n</w:t>
            </w:r>
            <w:r>
              <w:rPr>
                <w:rFonts w:ascii="Times New Roman" w:eastAsia="Times New Roman" w:hAnsi="Times New Roman" w:cs="Times New Roman"/>
                <w:color w:val="000000" w:themeColor="text1"/>
                <w:kern w:val="24"/>
                <w:vertAlign w:val="subscript"/>
                <w:lang w:val="en-US"/>
              </w:rPr>
              <w:t>NA</w:t>
            </w:r>
            <w:proofErr w:type="spellEnd"/>
            <w:r>
              <w:rPr>
                <w:rFonts w:ascii="Times New Roman" w:eastAsia="Times New Roman" w:hAnsi="Times New Roman" w:cs="Times New Roman"/>
                <w:color w:val="000000" w:themeColor="text1"/>
                <w:kern w:val="24"/>
                <w:lang w:val="en-US"/>
              </w:rPr>
              <w:t>)]</w:t>
            </w:r>
          </w:p>
        </w:tc>
        <w:tc>
          <w:tcPr>
            <w:tcW w:w="2125"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19A53D22" w14:textId="77777777" w:rsidR="00701F58" w:rsidRPr="00DE50D6" w:rsidRDefault="00701F58" w:rsidP="00B93EDF">
            <w:pPr>
              <w:pStyle w:val="KeinLeerraum"/>
              <w:jc w:val="center"/>
              <w:rPr>
                <w:rFonts w:ascii="Times New Roman" w:hAnsi="Times New Roman" w:cs="Times New Roman"/>
                <w:lang w:val="en-US"/>
              </w:rPr>
            </w:pPr>
            <w:r>
              <w:rPr>
                <w:rFonts w:ascii="Times New Roman" w:hAnsi="Times New Roman" w:cs="Times New Roman"/>
                <w:color w:val="000000" w:themeColor="text1"/>
                <w:kern w:val="24"/>
                <w:lang w:val="en-US"/>
              </w:rPr>
              <w:t>39 (</w:t>
            </w:r>
            <w:r w:rsidRPr="00476B0C">
              <w:rPr>
                <w:rFonts w:ascii="Times New Roman" w:hAnsi="Times New Roman" w:cs="Times New Roman"/>
                <w:color w:val="000000" w:themeColor="text1"/>
                <w:kern w:val="24"/>
                <w:lang w:val="en-US"/>
              </w:rPr>
              <w:t>85</w:t>
            </w:r>
            <w:r>
              <w:rPr>
                <w:rFonts w:ascii="Times New Roman" w:hAnsi="Times New Roman" w:cs="Times New Roman"/>
                <w:color w:val="000000" w:themeColor="text1"/>
                <w:kern w:val="24"/>
                <w:lang w:val="en-US"/>
              </w:rPr>
              <w:t>)</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7326F114" w14:textId="77777777" w:rsidR="00701F58" w:rsidRPr="00DE50D6" w:rsidRDefault="00701F58" w:rsidP="00B93EDF">
            <w:pPr>
              <w:pStyle w:val="KeinLeerraum"/>
              <w:jc w:val="center"/>
              <w:rPr>
                <w:rFonts w:ascii="Times New Roman" w:hAnsi="Times New Roman" w:cs="Times New Roman"/>
                <w:lang w:val="en-US"/>
              </w:rPr>
            </w:pPr>
            <w:commentRangeStart w:id="7"/>
            <w:commentRangeStart w:id="8"/>
            <w:r w:rsidRPr="00DE50D6">
              <w:rPr>
                <w:rFonts w:ascii="Times New Roman" w:hAnsi="Times New Roman" w:cs="Times New Roman"/>
                <w:color w:val="000000" w:themeColor="text1"/>
                <w:kern w:val="24"/>
                <w:lang w:val="en-US"/>
              </w:rPr>
              <w:t>NA</w:t>
            </w:r>
            <w:commentRangeEnd w:id="7"/>
            <w:r>
              <w:rPr>
                <w:rStyle w:val="Kommentarzeichen"/>
              </w:rPr>
              <w:commentReference w:id="7"/>
            </w:r>
            <w:commentRangeEnd w:id="8"/>
            <w:r>
              <w:rPr>
                <w:rStyle w:val="Kommentarzeichen"/>
              </w:rPr>
              <w:commentReference w:id="8"/>
            </w:r>
          </w:p>
        </w:tc>
        <w:tc>
          <w:tcPr>
            <w:tcW w:w="1843" w:type="dxa"/>
            <w:tcBorders>
              <w:top w:val="nil"/>
              <w:left w:val="single" w:sz="8" w:space="0" w:color="000000"/>
              <w:bottom w:val="nil"/>
              <w:right w:val="single" w:sz="8" w:space="0" w:color="000000"/>
            </w:tcBorders>
            <w:vAlign w:val="center"/>
          </w:tcPr>
          <w:p w14:paraId="37FB8128" w14:textId="77777777" w:rsidR="00701F58" w:rsidRPr="00DE50D6" w:rsidRDefault="00701F58" w:rsidP="00B93EDF">
            <w:pPr>
              <w:pStyle w:val="KeinLeerraum"/>
              <w:jc w:val="center"/>
              <w:rPr>
                <w:rFonts w:ascii="Times New Roman" w:hAnsi="Times New Roman" w:cs="Times New Roman"/>
                <w:color w:val="000000" w:themeColor="text1"/>
                <w:kern w:val="24"/>
                <w:lang w:val="en-US"/>
              </w:rPr>
            </w:pPr>
            <w:r>
              <w:rPr>
                <w:rFonts w:ascii="Times New Roman" w:hAnsi="Times New Roman" w:cs="Times New Roman"/>
                <w:color w:val="000000" w:themeColor="text1"/>
                <w:kern w:val="24"/>
                <w:lang w:val="en-US"/>
              </w:rPr>
              <w:t>43 (28)</w:t>
            </w:r>
          </w:p>
        </w:tc>
        <w:tc>
          <w:tcPr>
            <w:tcW w:w="1843" w:type="dxa"/>
            <w:tcBorders>
              <w:top w:val="nil"/>
              <w:left w:val="single" w:sz="8" w:space="0" w:color="000000"/>
              <w:bottom w:val="nil"/>
              <w:right w:val="nil"/>
            </w:tcBorders>
            <w:shd w:val="clear" w:color="auto" w:fill="auto"/>
            <w:tcMar>
              <w:top w:w="72" w:type="dxa"/>
              <w:left w:w="144" w:type="dxa"/>
              <w:bottom w:w="72" w:type="dxa"/>
              <w:right w:w="144" w:type="dxa"/>
            </w:tcMar>
            <w:vAlign w:val="center"/>
          </w:tcPr>
          <w:p w14:paraId="46969CCB" w14:textId="77777777" w:rsidR="00701F58" w:rsidRPr="00DE50D6" w:rsidRDefault="00701F58" w:rsidP="00B93EDF">
            <w:pPr>
              <w:pStyle w:val="KeinLeerraum"/>
              <w:jc w:val="center"/>
              <w:rPr>
                <w:rFonts w:ascii="Times New Roman" w:hAnsi="Times New Roman" w:cs="Times New Roman"/>
                <w:lang w:val="en-US"/>
              </w:rPr>
            </w:pPr>
            <w:r>
              <w:rPr>
                <w:rFonts w:ascii="Times New Roman" w:hAnsi="Times New Roman" w:cs="Times New Roman"/>
                <w:lang w:val="en-US"/>
              </w:rPr>
              <w:t>65 (139)</w:t>
            </w:r>
          </w:p>
        </w:tc>
        <w:tc>
          <w:tcPr>
            <w:tcW w:w="2126" w:type="dxa"/>
            <w:gridSpan w:val="2"/>
            <w:tcBorders>
              <w:top w:val="nil"/>
              <w:left w:val="single" w:sz="8" w:space="0" w:color="000000"/>
              <w:bottom w:val="nil"/>
              <w:right w:val="nil"/>
            </w:tcBorders>
            <w:vAlign w:val="center"/>
          </w:tcPr>
          <w:p w14:paraId="1B09F99B" w14:textId="77777777" w:rsidR="00701F58" w:rsidRPr="00DE50D6" w:rsidRDefault="00701F58" w:rsidP="00B93EDF">
            <w:pPr>
              <w:pStyle w:val="KeinLeerraum"/>
              <w:jc w:val="center"/>
              <w:rPr>
                <w:rFonts w:ascii="Times New Roman" w:hAnsi="Times New Roman" w:cs="Times New Roman"/>
                <w:color w:val="000000" w:themeColor="text1"/>
                <w:kern w:val="24"/>
                <w:lang w:val="en-US"/>
              </w:rPr>
            </w:pPr>
            <w:r>
              <w:rPr>
                <w:rFonts w:ascii="Times New Roman" w:hAnsi="Times New Roman" w:cs="Times New Roman"/>
                <w:color w:val="000000" w:themeColor="text1"/>
                <w:kern w:val="24"/>
                <w:lang w:val="en-US"/>
              </w:rPr>
              <w:t>52 (38)</w:t>
            </w:r>
          </w:p>
        </w:tc>
      </w:tr>
      <w:tr w:rsidR="00701F58" w:rsidRPr="000F7936" w14:paraId="291C5021" w14:textId="77777777" w:rsidTr="00B93EDF">
        <w:trPr>
          <w:trHeight w:val="286"/>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2C573BF3" w14:textId="77777777" w:rsidR="00701F58" w:rsidRPr="000F7936" w:rsidRDefault="00701F58" w:rsidP="00B93EDF">
            <w:pPr>
              <w:pStyle w:val="KeinLeerraum"/>
              <w:jc w:val="both"/>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MMSE [avg. score]</w:t>
            </w:r>
          </w:p>
        </w:tc>
        <w:tc>
          <w:tcPr>
            <w:tcW w:w="2125"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29A3A93A" w14:textId="77777777" w:rsidR="00701F58" w:rsidRPr="000F7936" w:rsidRDefault="00701F58" w:rsidP="00B93EDF">
            <w:pPr>
              <w:pStyle w:val="KeinLeerraum"/>
              <w:jc w:val="center"/>
              <w:rPr>
                <w:rFonts w:ascii="Times New Roman" w:eastAsia="Times New Roman" w:hAnsi="Times New Roman" w:cs="Times New Roman"/>
                <w:lang w:val="en-US"/>
              </w:rPr>
            </w:pPr>
            <w:r>
              <w:rPr>
                <w:rFonts w:ascii="Times New Roman" w:eastAsia="Times New Roman" w:hAnsi="Times New Roman" w:cs="Times New Roman"/>
                <w:color w:val="000000" w:themeColor="text1"/>
                <w:kern w:val="24"/>
                <w:lang w:val="en-US"/>
              </w:rPr>
              <w:t>29 (1.23</w:t>
            </w:r>
            <w:r w:rsidRPr="000F7936">
              <w:rPr>
                <w:rFonts w:ascii="Times New Roman" w:eastAsia="Times New Roman" w:hAnsi="Times New Roman" w:cs="Times New Roman"/>
                <w:color w:val="000000" w:themeColor="text1"/>
                <w:kern w:val="24"/>
                <w:lang w:val="en-US"/>
              </w:rPr>
              <w:t>)</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069FE8A5" w14:textId="77777777" w:rsidR="00701F58" w:rsidRPr="000F7936" w:rsidRDefault="00701F58" w:rsidP="00B93EDF">
            <w:pPr>
              <w:pStyle w:val="KeinLeerraum"/>
              <w:jc w:val="center"/>
              <w:rPr>
                <w:rFonts w:ascii="Times New Roman" w:eastAsia="Times New Roman" w:hAnsi="Times New Roman" w:cs="Times New Roman"/>
                <w:lang w:val="en-US"/>
              </w:rPr>
            </w:pPr>
            <w:r>
              <w:rPr>
                <w:rFonts w:ascii="Times New Roman" w:eastAsia="Times New Roman" w:hAnsi="Times New Roman" w:cs="Times New Roman"/>
                <w:color w:val="000000" w:themeColor="text1"/>
                <w:kern w:val="24"/>
                <w:lang w:val="en-US"/>
              </w:rPr>
              <w:t>29 (1.01</w:t>
            </w:r>
            <w:r w:rsidRPr="000F7936">
              <w:rPr>
                <w:rFonts w:ascii="Times New Roman" w:eastAsia="Times New Roman" w:hAnsi="Times New Roman" w:cs="Times New Roman"/>
                <w:color w:val="000000" w:themeColor="text1"/>
                <w:kern w:val="24"/>
                <w:lang w:val="en-US"/>
              </w:rPr>
              <w:t>)</w:t>
            </w:r>
          </w:p>
        </w:tc>
        <w:tc>
          <w:tcPr>
            <w:tcW w:w="1843" w:type="dxa"/>
            <w:tcBorders>
              <w:top w:val="nil"/>
              <w:left w:val="single" w:sz="8" w:space="0" w:color="000000"/>
              <w:bottom w:val="nil"/>
              <w:right w:val="single" w:sz="8" w:space="0" w:color="000000"/>
            </w:tcBorders>
            <w:vAlign w:val="center"/>
          </w:tcPr>
          <w:p w14:paraId="3FACBBDC" w14:textId="77777777" w:rsidR="00701F58" w:rsidRPr="000F7936" w:rsidRDefault="00701F58" w:rsidP="00B93ED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29</w:t>
            </w:r>
            <w:r>
              <w:rPr>
                <w:rFonts w:ascii="Times New Roman" w:eastAsia="Times New Roman" w:hAnsi="Times New Roman" w:cs="Times New Roman"/>
                <w:b/>
                <w:color w:val="000000" w:themeColor="text1"/>
                <w:kern w:val="24"/>
                <w:sz w:val="32"/>
                <w:szCs w:val="32"/>
                <w:vertAlign w:val="superscript"/>
                <w:lang w:val="en-US"/>
              </w:rPr>
              <w:t>+</w:t>
            </w:r>
            <w:r>
              <w:rPr>
                <w:rFonts w:ascii="Times New Roman" w:eastAsia="Times New Roman" w:hAnsi="Times New Roman" w:cs="Times New Roman"/>
                <w:color w:val="000000" w:themeColor="text1"/>
                <w:kern w:val="24"/>
                <w:lang w:val="en-US"/>
              </w:rPr>
              <w:t xml:space="preserve"> (1.03)</w:t>
            </w:r>
          </w:p>
        </w:tc>
        <w:tc>
          <w:tcPr>
            <w:tcW w:w="1843" w:type="dxa"/>
            <w:tcBorders>
              <w:top w:val="nil"/>
              <w:left w:val="single" w:sz="8" w:space="0" w:color="000000"/>
              <w:bottom w:val="nil"/>
              <w:right w:val="nil"/>
            </w:tcBorders>
            <w:shd w:val="clear" w:color="auto" w:fill="auto"/>
            <w:tcMar>
              <w:top w:w="72" w:type="dxa"/>
              <w:left w:w="144" w:type="dxa"/>
              <w:bottom w:w="72" w:type="dxa"/>
              <w:right w:w="144" w:type="dxa"/>
            </w:tcMar>
            <w:vAlign w:val="center"/>
          </w:tcPr>
          <w:p w14:paraId="60AFD06B" w14:textId="77777777" w:rsidR="00701F58" w:rsidRPr="000F7936" w:rsidRDefault="00701F58" w:rsidP="00B93EDF">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28 (1.75)</w:t>
            </w:r>
          </w:p>
        </w:tc>
        <w:tc>
          <w:tcPr>
            <w:tcW w:w="2126" w:type="dxa"/>
            <w:gridSpan w:val="2"/>
            <w:tcBorders>
              <w:top w:val="nil"/>
              <w:left w:val="single" w:sz="8" w:space="0" w:color="000000"/>
              <w:bottom w:val="nil"/>
              <w:right w:val="nil"/>
            </w:tcBorders>
            <w:vAlign w:val="center"/>
          </w:tcPr>
          <w:p w14:paraId="53DB8F7B" w14:textId="77777777" w:rsidR="00701F58" w:rsidRPr="000F7936" w:rsidRDefault="00701F58" w:rsidP="00B93ED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28 (1.67)</w:t>
            </w:r>
          </w:p>
        </w:tc>
      </w:tr>
      <w:tr w:rsidR="00701F58" w:rsidRPr="00DE50D6" w14:paraId="4DC83B32" w14:textId="77777777" w:rsidTr="00B93EDF">
        <w:trPr>
          <w:trHeight w:val="381"/>
        </w:trPr>
        <w:tc>
          <w:tcPr>
            <w:tcW w:w="2270" w:type="dxa"/>
            <w:tcBorders>
              <w:top w:val="nil"/>
              <w:left w:val="nil"/>
              <w:bottom w:val="single" w:sz="4" w:space="0" w:color="auto"/>
              <w:right w:val="single" w:sz="8" w:space="0" w:color="000000"/>
            </w:tcBorders>
            <w:shd w:val="clear" w:color="auto" w:fill="auto"/>
            <w:tcMar>
              <w:top w:w="72" w:type="dxa"/>
              <w:left w:w="144" w:type="dxa"/>
              <w:bottom w:w="72" w:type="dxa"/>
              <w:right w:w="144" w:type="dxa"/>
            </w:tcMar>
            <w:hideMark/>
          </w:tcPr>
          <w:p w14:paraId="3E3AD1CA" w14:textId="77777777" w:rsidR="00701F58" w:rsidRPr="000F7936" w:rsidRDefault="00701F58" w:rsidP="00B93EDF">
            <w:pPr>
              <w:pStyle w:val="KeinLeerraum"/>
              <w:jc w:val="both"/>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Education [avg. years (SD)]</w:t>
            </w:r>
          </w:p>
        </w:tc>
        <w:tc>
          <w:tcPr>
            <w:tcW w:w="2125" w:type="dxa"/>
            <w:tcBorders>
              <w:top w:val="nil"/>
              <w:left w:val="single" w:sz="8" w:space="0" w:color="000000"/>
              <w:bottom w:val="single" w:sz="4" w:space="0" w:color="auto"/>
              <w:right w:val="single" w:sz="8" w:space="0" w:color="000000"/>
            </w:tcBorders>
            <w:shd w:val="clear" w:color="auto" w:fill="auto"/>
            <w:tcMar>
              <w:top w:w="72" w:type="dxa"/>
              <w:left w:w="144" w:type="dxa"/>
              <w:bottom w:w="72" w:type="dxa"/>
              <w:right w:w="144" w:type="dxa"/>
            </w:tcMar>
            <w:vAlign w:val="center"/>
            <w:hideMark/>
          </w:tcPr>
          <w:p w14:paraId="718EF704" w14:textId="77777777" w:rsidR="00701F58" w:rsidRPr="000F7936" w:rsidRDefault="00701F58" w:rsidP="00B93EDF">
            <w:pPr>
              <w:pStyle w:val="KeinLeerraum"/>
              <w:jc w:val="center"/>
              <w:rPr>
                <w:rFonts w:ascii="Times New Roman" w:eastAsia="Times New Roman" w:hAnsi="Times New Roman" w:cs="Times New Roman"/>
                <w:lang w:val="en-US"/>
              </w:rPr>
            </w:pPr>
            <w:r>
              <w:rPr>
                <w:rFonts w:ascii="Times New Roman" w:eastAsia="Times New Roman" w:hAnsi="Times New Roman" w:cs="Times New Roman"/>
                <w:color w:val="000000" w:themeColor="text1"/>
                <w:kern w:val="24"/>
                <w:lang w:val="en-US"/>
              </w:rPr>
              <w:t>16 (2.71</w:t>
            </w:r>
            <w:r w:rsidRPr="000F7936">
              <w:rPr>
                <w:rFonts w:ascii="Times New Roman" w:eastAsia="Times New Roman" w:hAnsi="Times New Roman" w:cs="Times New Roman"/>
                <w:color w:val="000000" w:themeColor="text1"/>
                <w:kern w:val="24"/>
                <w:lang w:val="en-US"/>
              </w:rPr>
              <w:t>)</w:t>
            </w:r>
          </w:p>
        </w:tc>
        <w:tc>
          <w:tcPr>
            <w:tcW w:w="1984" w:type="dxa"/>
            <w:tcBorders>
              <w:top w:val="nil"/>
              <w:left w:val="single" w:sz="8" w:space="0" w:color="000000"/>
              <w:bottom w:val="single" w:sz="4" w:space="0" w:color="auto"/>
              <w:right w:val="single" w:sz="8" w:space="0" w:color="000000"/>
            </w:tcBorders>
            <w:shd w:val="clear" w:color="auto" w:fill="auto"/>
            <w:tcMar>
              <w:top w:w="72" w:type="dxa"/>
              <w:left w:w="144" w:type="dxa"/>
              <w:bottom w:w="72" w:type="dxa"/>
              <w:right w:w="144" w:type="dxa"/>
            </w:tcMar>
            <w:vAlign w:val="center"/>
            <w:hideMark/>
          </w:tcPr>
          <w:p w14:paraId="14A73CFB" w14:textId="77777777" w:rsidR="00701F58" w:rsidRPr="000F7936" w:rsidRDefault="00701F58" w:rsidP="00B93EDF">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themeColor="text1"/>
                <w:kern w:val="24"/>
                <w:lang w:val="en-US"/>
              </w:rPr>
              <w:t>16 (2.70)</w:t>
            </w:r>
          </w:p>
        </w:tc>
        <w:tc>
          <w:tcPr>
            <w:tcW w:w="1843" w:type="dxa"/>
            <w:tcBorders>
              <w:top w:val="nil"/>
              <w:left w:val="single" w:sz="8" w:space="0" w:color="000000"/>
              <w:bottom w:val="single" w:sz="4" w:space="0" w:color="auto"/>
              <w:right w:val="single" w:sz="8" w:space="0" w:color="000000"/>
            </w:tcBorders>
            <w:vAlign w:val="center"/>
          </w:tcPr>
          <w:p w14:paraId="6EDB2BA4" w14:textId="77777777" w:rsidR="00701F58" w:rsidRPr="000F7936" w:rsidRDefault="00701F58" w:rsidP="00B93ED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16</w:t>
            </w:r>
            <w:r w:rsidRPr="00DF1E91">
              <w:rPr>
                <w:rFonts w:ascii="Times New Roman" w:eastAsia="Times New Roman" w:hAnsi="Times New Roman" w:cs="Times New Roman"/>
                <w:b/>
                <w:color w:val="000000" w:themeColor="text1"/>
                <w:kern w:val="24"/>
                <w:sz w:val="32"/>
                <w:szCs w:val="32"/>
                <w:vertAlign w:val="superscript"/>
                <w:lang w:val="en-US"/>
              </w:rPr>
              <w:t>-</w:t>
            </w:r>
            <w:r>
              <w:rPr>
                <w:rFonts w:ascii="Times New Roman" w:eastAsia="Times New Roman" w:hAnsi="Times New Roman" w:cs="Times New Roman"/>
                <w:color w:val="000000" w:themeColor="text1"/>
                <w:kern w:val="24"/>
                <w:lang w:val="en-US"/>
              </w:rPr>
              <w:t xml:space="preserve"> (3.00)</w:t>
            </w:r>
          </w:p>
        </w:tc>
        <w:tc>
          <w:tcPr>
            <w:tcW w:w="1843" w:type="dxa"/>
            <w:tcBorders>
              <w:top w:val="nil"/>
              <w:left w:val="single" w:sz="8" w:space="0" w:color="000000"/>
              <w:bottom w:val="single" w:sz="4" w:space="0" w:color="auto"/>
              <w:right w:val="nil"/>
            </w:tcBorders>
            <w:shd w:val="clear" w:color="auto" w:fill="auto"/>
            <w:tcMar>
              <w:top w:w="72" w:type="dxa"/>
              <w:left w:w="144" w:type="dxa"/>
              <w:bottom w:w="72" w:type="dxa"/>
              <w:right w:w="144" w:type="dxa"/>
            </w:tcMar>
            <w:vAlign w:val="center"/>
          </w:tcPr>
          <w:p w14:paraId="69263733" w14:textId="77777777" w:rsidR="00701F58" w:rsidRPr="000F7936" w:rsidRDefault="00701F58" w:rsidP="00B93EDF">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16 (2.67)</w:t>
            </w:r>
          </w:p>
        </w:tc>
        <w:tc>
          <w:tcPr>
            <w:tcW w:w="2126" w:type="dxa"/>
            <w:gridSpan w:val="2"/>
            <w:tcBorders>
              <w:top w:val="nil"/>
              <w:left w:val="single" w:sz="8" w:space="0" w:color="000000"/>
              <w:bottom w:val="single" w:sz="4" w:space="0" w:color="auto"/>
              <w:right w:val="nil"/>
            </w:tcBorders>
            <w:vAlign w:val="center"/>
          </w:tcPr>
          <w:p w14:paraId="7A208CD8" w14:textId="77777777" w:rsidR="00701F58" w:rsidRPr="000F7936" w:rsidRDefault="00701F58" w:rsidP="00B93EDF">
            <w:pPr>
              <w:pStyle w:val="KeinLeerraum"/>
              <w:jc w:val="center"/>
              <w:rPr>
                <w:rFonts w:ascii="Times New Roman" w:eastAsia="Times New Roman" w:hAnsi="Times New Roman" w:cs="Times New Roman"/>
                <w:color w:val="000000" w:themeColor="text1"/>
                <w:kern w:val="24"/>
                <w:lang w:val="en-US"/>
              </w:rPr>
            </w:pPr>
            <w:r>
              <w:rPr>
                <w:rFonts w:ascii="Times New Roman" w:eastAsia="Times New Roman" w:hAnsi="Times New Roman" w:cs="Times New Roman"/>
                <w:color w:val="000000" w:themeColor="text1"/>
                <w:kern w:val="24"/>
                <w:lang w:val="en-US"/>
              </w:rPr>
              <w:t>14</w:t>
            </w:r>
            <w:r w:rsidRPr="00DD118E">
              <w:rPr>
                <w:rFonts w:ascii="Times New Roman" w:eastAsia="Times New Roman" w:hAnsi="Times New Roman" w:cs="Times New Roman"/>
                <w:b/>
                <w:color w:val="000000" w:themeColor="text1"/>
                <w:kern w:val="24"/>
                <w:sz w:val="32"/>
                <w:szCs w:val="32"/>
                <w:vertAlign w:val="superscript"/>
                <w:lang w:val="en-US"/>
              </w:rPr>
              <w:t>-</w:t>
            </w:r>
            <w:r>
              <w:rPr>
                <w:rFonts w:ascii="Times New Roman" w:eastAsia="Times New Roman" w:hAnsi="Times New Roman" w:cs="Times New Roman"/>
                <w:color w:val="000000" w:themeColor="text1"/>
                <w:kern w:val="24"/>
                <w:lang w:val="en-US"/>
              </w:rPr>
              <w:t xml:space="preserve"> (3.06)</w:t>
            </w:r>
          </w:p>
        </w:tc>
      </w:tr>
      <w:tr w:rsidR="00701F58" w:rsidRPr="008454B2" w14:paraId="61A23EE5" w14:textId="77777777" w:rsidTr="00B93EDF">
        <w:trPr>
          <w:trHeight w:val="381"/>
        </w:trPr>
        <w:tc>
          <w:tcPr>
            <w:tcW w:w="12191" w:type="dxa"/>
            <w:gridSpan w:val="7"/>
            <w:tcBorders>
              <w:top w:val="single" w:sz="4" w:space="0" w:color="auto"/>
              <w:left w:val="nil"/>
            </w:tcBorders>
            <w:shd w:val="clear" w:color="auto" w:fill="auto"/>
            <w:tcMar>
              <w:top w:w="72" w:type="dxa"/>
              <w:left w:w="144" w:type="dxa"/>
              <w:bottom w:w="72" w:type="dxa"/>
              <w:right w:w="144" w:type="dxa"/>
            </w:tcMar>
          </w:tcPr>
          <w:p w14:paraId="1593C967" w14:textId="77777777" w:rsidR="00701F58" w:rsidRPr="00AC2045" w:rsidRDefault="00701F58" w:rsidP="00B93EDF">
            <w:pPr>
              <w:pStyle w:val="KeinLeerraum"/>
              <w:rPr>
                <w:rFonts w:ascii="Times New Roman" w:eastAsia="Times New Roman" w:hAnsi="Times New Roman" w:cs="Times New Roman"/>
                <w:color w:val="000000" w:themeColor="text1"/>
                <w:kern w:val="24"/>
                <w:lang w:val="en-US"/>
              </w:rPr>
            </w:pPr>
            <w:r>
              <w:rPr>
                <w:rFonts w:ascii="Times New Roman" w:hAnsi="Times New Roman" w:cs="Times New Roman"/>
                <w:lang w:val="en-US"/>
              </w:rPr>
              <w:t xml:space="preserve">Notes. Percentage of </w:t>
            </w:r>
            <w:r w:rsidRPr="000F7936">
              <w:rPr>
                <w:rFonts w:ascii="Times New Roman" w:eastAsia="Times New Roman" w:hAnsi="Times New Roman" w:cs="Times New Roman"/>
                <w:color w:val="000000" w:themeColor="text1"/>
                <w:kern w:val="24"/>
                <w:lang w:val="en-US"/>
              </w:rPr>
              <w:t>CSFA</w:t>
            </w:r>
            <w:r w:rsidRPr="000F7936">
              <w:rPr>
                <w:rFonts w:ascii="Times New Roman" w:eastAsia="Times New Roman" w:hAnsi="Times New Roman" w:cs="Times New Roman"/>
                <w:color w:val="000000" w:themeColor="text1"/>
                <w:kern w:val="24"/>
                <w:lang w:val="el-GR"/>
              </w:rPr>
              <w:t>β</w:t>
            </w:r>
            <w:r w:rsidRPr="000F7936">
              <w:rPr>
                <w:rFonts w:ascii="Times New Roman" w:eastAsia="Times New Roman" w:hAnsi="Times New Roman" w:cs="Times New Roman"/>
                <w:color w:val="000000" w:themeColor="text1"/>
                <w:kern w:val="24"/>
                <w:vertAlign w:val="subscript"/>
                <w:lang w:val="en-US"/>
              </w:rPr>
              <w:t>1-42</w:t>
            </w:r>
            <w:r w:rsidRPr="000F7936">
              <w:rPr>
                <w:rFonts w:ascii="Times New Roman" w:eastAsia="Times New Roman" w:hAnsi="Times New Roman" w:cs="Times New Roman"/>
                <w:color w:val="000000" w:themeColor="text1"/>
                <w:kern w:val="24"/>
                <w:lang w:val="en-US"/>
              </w:rPr>
              <w:t xml:space="preserve"> Status</w:t>
            </w:r>
            <w:r>
              <w:rPr>
                <w:rFonts w:ascii="Times New Roman" w:eastAsia="Times New Roman" w:hAnsi="Times New Roman" w:cs="Times New Roman"/>
                <w:color w:val="000000" w:themeColor="text1"/>
                <w:kern w:val="24"/>
                <w:lang w:val="en-US"/>
              </w:rPr>
              <w:t xml:space="preserve"> indicates percentage of amyloid positive individuals among all who received lumbar puncture (excluding NA). Number of individuals who did not receive lumbar puncture for </w:t>
            </w:r>
            <w:r w:rsidRPr="000F7936">
              <w:rPr>
                <w:rFonts w:ascii="Times New Roman" w:eastAsia="Times New Roman" w:hAnsi="Times New Roman" w:cs="Times New Roman"/>
                <w:color w:val="000000" w:themeColor="text1"/>
                <w:kern w:val="24"/>
                <w:lang w:val="en-US"/>
              </w:rPr>
              <w:t>A</w:t>
            </w:r>
            <w:r w:rsidRPr="000F7936">
              <w:rPr>
                <w:rFonts w:ascii="Times New Roman" w:eastAsia="Times New Roman" w:hAnsi="Times New Roman" w:cs="Times New Roman"/>
                <w:color w:val="000000" w:themeColor="text1"/>
                <w:kern w:val="24"/>
                <w:lang w:val="el-GR"/>
              </w:rPr>
              <w:t>β</w:t>
            </w:r>
            <w:r w:rsidRPr="000F7936">
              <w:rPr>
                <w:rFonts w:ascii="Times New Roman" w:eastAsia="Times New Roman" w:hAnsi="Times New Roman" w:cs="Times New Roman"/>
                <w:color w:val="000000" w:themeColor="text1"/>
                <w:kern w:val="24"/>
                <w:vertAlign w:val="subscript"/>
                <w:lang w:val="en-US"/>
              </w:rPr>
              <w:t>1-42</w:t>
            </w:r>
            <w:r>
              <w:rPr>
                <w:rFonts w:ascii="Times New Roman" w:eastAsia="Times New Roman" w:hAnsi="Times New Roman" w:cs="Times New Roman"/>
                <w:color w:val="000000" w:themeColor="text1"/>
                <w:kern w:val="24"/>
                <w:vertAlign w:val="subscript"/>
                <w:lang w:val="en-US"/>
              </w:rPr>
              <w:t xml:space="preserve"> </w:t>
            </w:r>
            <w:r>
              <w:rPr>
                <w:rFonts w:ascii="Times New Roman" w:eastAsia="Times New Roman" w:hAnsi="Times New Roman" w:cs="Times New Roman"/>
                <w:color w:val="000000" w:themeColor="text1"/>
                <w:kern w:val="24"/>
                <w:lang w:val="en-US"/>
              </w:rPr>
              <w:t>is in parentheses.</w:t>
            </w:r>
            <w:r>
              <w:rPr>
                <w:rFonts w:ascii="Times New Roman" w:hAnsi="Times New Roman" w:cs="Times New Roman"/>
                <w:lang w:val="en-US"/>
              </w:rPr>
              <w:t xml:space="preserve"> </w:t>
            </w:r>
            <w:r w:rsidRPr="00DE50D6">
              <w:rPr>
                <w:rFonts w:ascii="Times New Roman" w:hAnsi="Times New Roman" w:cs="Times New Roman"/>
                <w:vertAlign w:val="superscript"/>
                <w:lang w:val="en-US"/>
              </w:rPr>
              <w:t>+</w:t>
            </w:r>
            <w:r>
              <w:rPr>
                <w:rFonts w:ascii="Times New Roman" w:hAnsi="Times New Roman" w:cs="Times New Roman"/>
                <w:lang w:val="en-US"/>
              </w:rPr>
              <w:t>significantly higher than CN+SCI</w:t>
            </w:r>
            <w:r w:rsidRPr="00BB7565">
              <w:rPr>
                <w:rFonts w:ascii="Times New Roman" w:hAnsi="Times New Roman" w:cs="Times New Roman"/>
                <w:vertAlign w:val="subscript"/>
                <w:lang w:val="en-US"/>
              </w:rPr>
              <w:t>ADNI</w:t>
            </w:r>
            <w:r>
              <w:rPr>
                <w:rFonts w:ascii="Times New Roman" w:hAnsi="Times New Roman" w:cs="Times New Roman"/>
                <w:lang w:val="en-US"/>
              </w:rPr>
              <w:t xml:space="preserve">, </w:t>
            </w:r>
            <w:r>
              <w:rPr>
                <w:rFonts w:ascii="Times New Roman" w:hAnsi="Times New Roman" w:cs="Times New Roman"/>
                <w:vertAlign w:val="superscript"/>
                <w:lang w:val="en-US"/>
              </w:rPr>
              <w:t>-</w:t>
            </w:r>
            <w:r>
              <w:rPr>
                <w:rFonts w:ascii="Times New Roman" w:hAnsi="Times New Roman" w:cs="Times New Roman"/>
                <w:lang w:val="en-US"/>
              </w:rPr>
              <w:t>significantly lower than CN+SCI</w:t>
            </w:r>
            <w:r>
              <w:rPr>
                <w:rFonts w:ascii="Times New Roman" w:hAnsi="Times New Roman" w:cs="Times New Roman"/>
                <w:vertAlign w:val="subscript"/>
                <w:lang w:val="en-US"/>
              </w:rPr>
              <w:t>ADNI</w:t>
            </w:r>
            <w:r>
              <w:rPr>
                <w:rFonts w:ascii="Times New Roman" w:hAnsi="Times New Roman" w:cs="Times New Roman"/>
                <w:lang w:val="en-US"/>
              </w:rPr>
              <w:t xml:space="preserve">. Comparisons done within modality and group, via t-test for numeric, and χ² for categorical variables, with </w:t>
            </w:r>
            <w:r w:rsidRPr="00DF1E91">
              <w:rPr>
                <w:rFonts w:ascii="Times New Roman" w:hAnsi="Times New Roman" w:cs="Times New Roman"/>
                <w:lang w:val="en-US"/>
              </w:rPr>
              <w:t>α</w:t>
            </w:r>
            <w:r>
              <w:rPr>
                <w:rFonts w:ascii="Times New Roman" w:hAnsi="Times New Roman" w:cs="Times New Roman"/>
                <w:lang w:val="en-US"/>
              </w:rPr>
              <w:t xml:space="preserve"> = 0.05. </w:t>
            </w:r>
          </w:p>
        </w:tc>
      </w:tr>
    </w:tbl>
    <w:p w14:paraId="0DCECDEA" w14:textId="77777777" w:rsidR="00701F58" w:rsidRDefault="00701F58" w:rsidP="00C72F8D">
      <w:pPr>
        <w:pStyle w:val="KeinLeerraum"/>
        <w:spacing w:line="480" w:lineRule="auto"/>
        <w:jc w:val="both"/>
        <w:rPr>
          <w:rFonts w:ascii="Times New Roman" w:hAnsi="Times New Roman" w:cs="Times New Roman"/>
          <w:color w:val="222222"/>
          <w:shd w:val="clear" w:color="auto" w:fill="FFFFFF"/>
          <w:lang w:val="en-US"/>
        </w:rPr>
      </w:pPr>
    </w:p>
    <w:p w14:paraId="134A88B3" w14:textId="24FDBF82" w:rsidR="00D252D9" w:rsidRDefault="007504E4" w:rsidP="007504E4">
      <w:pPr>
        <w:rPr>
          <w:rFonts w:ascii="Times New Roman" w:hAnsi="Times New Roman" w:cs="Times New Roman"/>
          <w:lang w:val="en-US"/>
        </w:rPr>
        <w:sectPr w:rsidR="00D252D9" w:rsidSect="007504E4">
          <w:footnotePr>
            <w:numFmt w:val="chicago"/>
            <w:numRestart w:val="eachSect"/>
          </w:footnotePr>
          <w:pgSz w:w="16838" w:h="11906" w:orient="landscape"/>
          <w:pgMar w:top="1418" w:right="1418" w:bottom="1418" w:left="1134" w:header="708" w:footer="708" w:gutter="0"/>
          <w:cols w:space="708"/>
          <w:docGrid w:linePitch="360"/>
        </w:sectPr>
      </w:pPr>
      <w:r>
        <w:rPr>
          <w:rFonts w:ascii="Times New Roman" w:hAnsi="Times New Roman" w:cs="Times New Roman"/>
          <w:color w:val="222222"/>
          <w:shd w:val="clear" w:color="auto" w:fill="FFFFFF"/>
          <w:lang w:val="en-US"/>
        </w:rPr>
        <w:br w:type="page"/>
      </w:r>
    </w:p>
    <w:p w14:paraId="2F7105D6" w14:textId="53898834" w:rsidR="00701F58" w:rsidRDefault="00701F58" w:rsidP="00B3516A">
      <w:pPr>
        <w:pStyle w:val="KeinLeerraum"/>
        <w:spacing w:line="480" w:lineRule="auto"/>
        <w:ind w:firstLine="708"/>
        <w:jc w:val="both"/>
        <w:rPr>
          <w:rFonts w:ascii="Times New Roman" w:hAnsi="Times New Roman" w:cs="Times New Roman"/>
          <w:lang w:val="en-US"/>
        </w:rPr>
      </w:pPr>
    </w:p>
    <w:tbl>
      <w:tblPr>
        <w:tblW w:w="14884" w:type="dxa"/>
        <w:tblCellMar>
          <w:left w:w="0" w:type="dxa"/>
          <w:right w:w="0" w:type="dxa"/>
        </w:tblCellMar>
        <w:tblLook w:val="0420" w:firstRow="1" w:lastRow="0" w:firstColumn="0" w:lastColumn="0" w:noHBand="0" w:noVBand="1"/>
      </w:tblPr>
      <w:tblGrid>
        <w:gridCol w:w="1915"/>
        <w:gridCol w:w="1432"/>
        <w:gridCol w:w="1446"/>
        <w:gridCol w:w="1474"/>
        <w:gridCol w:w="1448"/>
        <w:gridCol w:w="1641"/>
        <w:gridCol w:w="1701"/>
        <w:gridCol w:w="1559"/>
        <w:gridCol w:w="2268"/>
      </w:tblGrid>
      <w:tr w:rsidR="00E86EED" w:rsidRPr="008454B2" w14:paraId="55BC8948" w14:textId="4F2AA144" w:rsidTr="00294B01">
        <w:trPr>
          <w:trHeight w:val="479"/>
        </w:trPr>
        <w:tc>
          <w:tcPr>
            <w:tcW w:w="11057" w:type="dxa"/>
            <w:gridSpan w:val="7"/>
            <w:tcBorders>
              <w:top w:val="nil"/>
              <w:left w:val="nil"/>
              <w:right w:val="nil"/>
            </w:tcBorders>
            <w:shd w:val="clear" w:color="auto" w:fill="auto"/>
            <w:tcMar>
              <w:top w:w="72" w:type="dxa"/>
              <w:left w:w="144" w:type="dxa"/>
              <w:bottom w:w="72" w:type="dxa"/>
              <w:right w:w="144" w:type="dxa"/>
            </w:tcMar>
            <w:hideMark/>
          </w:tcPr>
          <w:p w14:paraId="793A8991" w14:textId="71B4A97B" w:rsidR="00E86EED" w:rsidRPr="000F7936" w:rsidRDefault="00E86EED" w:rsidP="00294B01">
            <w:pPr>
              <w:pStyle w:val="KeinLeerraum"/>
              <w:jc w:val="both"/>
              <w:rPr>
                <w:rFonts w:ascii="Times New Roman" w:eastAsia="Times New Roman" w:hAnsi="Times New Roman" w:cs="Times New Roman"/>
                <w:lang w:val="en-US"/>
              </w:rPr>
            </w:pPr>
            <w:bookmarkStart w:id="9" w:name="_Ref99105381"/>
            <w:r w:rsidRPr="000F7936">
              <w:rPr>
                <w:rFonts w:ascii="Times New Roman" w:hAnsi="Times New Roman" w:cs="Times New Roman"/>
                <w:b/>
                <w:lang w:val="en-US"/>
              </w:rPr>
              <w:t xml:space="preserve">Table </w:t>
            </w:r>
            <w:r w:rsidRPr="000F7936">
              <w:rPr>
                <w:rFonts w:ascii="Times New Roman" w:hAnsi="Times New Roman" w:cs="Times New Roman"/>
                <w:b/>
              </w:rPr>
              <w:fldChar w:fldCharType="begin"/>
            </w:r>
            <w:r w:rsidRPr="000F7936">
              <w:rPr>
                <w:rFonts w:ascii="Times New Roman" w:hAnsi="Times New Roman" w:cs="Times New Roman"/>
                <w:b/>
                <w:lang w:val="en-US"/>
              </w:rPr>
              <w:instrText xml:space="preserve"> SEQ Table \* ARABIC </w:instrText>
            </w:r>
            <w:r w:rsidRPr="000F7936">
              <w:rPr>
                <w:rFonts w:ascii="Times New Roman" w:hAnsi="Times New Roman" w:cs="Times New Roman"/>
                <w:b/>
              </w:rPr>
              <w:fldChar w:fldCharType="separate"/>
            </w:r>
            <w:r w:rsidRPr="000F7936">
              <w:rPr>
                <w:rFonts w:ascii="Times New Roman" w:hAnsi="Times New Roman" w:cs="Times New Roman"/>
                <w:b/>
                <w:noProof/>
                <w:lang w:val="en-US"/>
              </w:rPr>
              <w:t>2</w:t>
            </w:r>
            <w:r w:rsidRPr="000F7936">
              <w:rPr>
                <w:rFonts w:ascii="Times New Roman" w:hAnsi="Times New Roman" w:cs="Times New Roman"/>
                <w:b/>
              </w:rPr>
              <w:fldChar w:fldCharType="end"/>
            </w:r>
            <w:bookmarkEnd w:id="9"/>
            <w:r w:rsidRPr="000F7936">
              <w:rPr>
                <w:rFonts w:ascii="Times New Roman" w:eastAsia="Times New Roman" w:hAnsi="Times New Roman" w:cs="Times New Roman"/>
                <w:b/>
                <w:color w:val="000000"/>
                <w:kern w:val="24"/>
                <w:lang w:val="en-US"/>
              </w:rPr>
              <w:t>.</w:t>
            </w:r>
            <w:r w:rsidRPr="000F7936">
              <w:rPr>
                <w:rFonts w:ascii="Times New Roman" w:eastAsia="Times New Roman" w:hAnsi="Times New Roman" w:cs="Times New Roman"/>
                <w:color w:val="000000"/>
                <w:kern w:val="24"/>
                <w:lang w:val="en-US"/>
              </w:rPr>
              <w:t xml:space="preserve"> </w:t>
            </w:r>
            <w:r w:rsidR="00294B01">
              <w:rPr>
                <w:rFonts w:ascii="Times New Roman" w:eastAsia="Times New Roman" w:hAnsi="Times New Roman" w:cs="Times New Roman"/>
                <w:color w:val="000000"/>
                <w:kern w:val="24"/>
                <w:lang w:val="en-US"/>
              </w:rPr>
              <w:t>Precision</w:t>
            </w:r>
            <w:r w:rsidRPr="000F7936">
              <w:rPr>
                <w:rFonts w:ascii="Times New Roman" w:eastAsia="Times New Roman" w:hAnsi="Times New Roman" w:cs="Times New Roman"/>
                <w:color w:val="000000"/>
                <w:kern w:val="24"/>
                <w:lang w:val="en-US"/>
              </w:rPr>
              <w:t xml:space="preserve"> of predicting chronological age from FDG-PET and MRI scans. </w:t>
            </w:r>
          </w:p>
        </w:tc>
        <w:tc>
          <w:tcPr>
            <w:tcW w:w="1559" w:type="dxa"/>
            <w:tcBorders>
              <w:top w:val="nil"/>
              <w:left w:val="nil"/>
              <w:right w:val="nil"/>
            </w:tcBorders>
          </w:tcPr>
          <w:p w14:paraId="31799195" w14:textId="77777777" w:rsidR="00E86EED" w:rsidRPr="000F7936" w:rsidRDefault="00E86EED" w:rsidP="00B93EDF">
            <w:pPr>
              <w:pStyle w:val="KeinLeerraum"/>
              <w:jc w:val="both"/>
              <w:rPr>
                <w:rFonts w:ascii="Times New Roman" w:hAnsi="Times New Roman" w:cs="Times New Roman"/>
                <w:b/>
                <w:lang w:val="en-US"/>
              </w:rPr>
            </w:pPr>
          </w:p>
        </w:tc>
        <w:tc>
          <w:tcPr>
            <w:tcW w:w="2268" w:type="dxa"/>
            <w:tcBorders>
              <w:top w:val="nil"/>
              <w:left w:val="nil"/>
              <w:right w:val="nil"/>
            </w:tcBorders>
          </w:tcPr>
          <w:p w14:paraId="1FD2DFD7" w14:textId="77777777" w:rsidR="00E86EED" w:rsidRPr="000F7936" w:rsidRDefault="00E86EED" w:rsidP="00B93EDF">
            <w:pPr>
              <w:pStyle w:val="KeinLeerraum"/>
              <w:jc w:val="both"/>
              <w:rPr>
                <w:rFonts w:ascii="Times New Roman" w:hAnsi="Times New Roman" w:cs="Times New Roman"/>
                <w:b/>
                <w:lang w:val="en-US"/>
              </w:rPr>
            </w:pPr>
          </w:p>
        </w:tc>
      </w:tr>
      <w:tr w:rsidR="005F32C4" w:rsidRPr="000F7936" w14:paraId="3EC8A41E" w14:textId="34F4747D" w:rsidTr="00294B01">
        <w:trPr>
          <w:trHeight w:val="326"/>
        </w:trPr>
        <w:tc>
          <w:tcPr>
            <w:tcW w:w="1915" w:type="dxa"/>
            <w:tcBorders>
              <w:right w:val="single" w:sz="4" w:space="0" w:color="auto"/>
            </w:tcBorders>
            <w:shd w:val="clear" w:color="auto" w:fill="auto"/>
            <w:tcMar>
              <w:top w:w="72" w:type="dxa"/>
              <w:left w:w="144" w:type="dxa"/>
              <w:bottom w:w="72" w:type="dxa"/>
              <w:right w:w="144" w:type="dxa"/>
            </w:tcMar>
            <w:hideMark/>
          </w:tcPr>
          <w:p w14:paraId="3CEB6C4B" w14:textId="77777777" w:rsidR="00E86EED" w:rsidRPr="000F7936" w:rsidRDefault="00E86EED" w:rsidP="00B93EDF">
            <w:pPr>
              <w:pStyle w:val="KeinLeerraum"/>
              <w:jc w:val="both"/>
              <w:rPr>
                <w:rFonts w:ascii="Times New Roman" w:eastAsia="Times New Roman" w:hAnsi="Times New Roman" w:cs="Times New Roman"/>
                <w:lang w:val="en-US"/>
              </w:rPr>
            </w:pPr>
          </w:p>
        </w:tc>
        <w:tc>
          <w:tcPr>
            <w:tcW w:w="2878" w:type="dxa"/>
            <w:gridSpan w:val="2"/>
            <w:tcBorders>
              <w:left w:val="single" w:sz="4" w:space="0" w:color="auto"/>
              <w:right w:val="single" w:sz="4" w:space="0" w:color="auto"/>
            </w:tcBorders>
            <w:shd w:val="clear" w:color="auto" w:fill="auto"/>
            <w:tcMar>
              <w:top w:w="72" w:type="dxa"/>
              <w:left w:w="144" w:type="dxa"/>
              <w:bottom w:w="72" w:type="dxa"/>
              <w:right w:w="144" w:type="dxa"/>
            </w:tcMar>
            <w:hideMark/>
          </w:tcPr>
          <w:p w14:paraId="2EA64A9F" w14:textId="70BAEFBC" w:rsidR="00E86EED" w:rsidRPr="00E86EED" w:rsidRDefault="00E86EED" w:rsidP="00B93EDF">
            <w:pPr>
              <w:pStyle w:val="KeinLeerraum"/>
              <w:jc w:val="center"/>
              <w:rPr>
                <w:rFonts w:ascii="Times New Roman" w:eastAsia="Times New Roman" w:hAnsi="Times New Roman" w:cs="Times New Roman"/>
                <w:vertAlign w:val="subscript"/>
                <w:lang w:val="en-US"/>
              </w:rPr>
            </w:pPr>
            <w:r w:rsidRPr="000F7936">
              <w:rPr>
                <w:rFonts w:ascii="Times New Roman" w:eastAsia="Times New Roman" w:hAnsi="Times New Roman" w:cs="Times New Roman"/>
                <w:bCs/>
                <w:color w:val="000000"/>
                <w:kern w:val="24"/>
                <w:lang w:val="en-US"/>
              </w:rPr>
              <w:t>CN</w:t>
            </w:r>
            <w:r>
              <w:rPr>
                <w:rFonts w:ascii="Times New Roman" w:eastAsia="Times New Roman" w:hAnsi="Times New Roman" w:cs="Times New Roman"/>
                <w:bCs/>
                <w:color w:val="000000"/>
                <w:kern w:val="24"/>
                <w:lang w:val="en-US"/>
              </w:rPr>
              <w:t>+SCI</w:t>
            </w:r>
            <w:r>
              <w:rPr>
                <w:rFonts w:ascii="Times New Roman" w:eastAsia="Times New Roman" w:hAnsi="Times New Roman" w:cs="Times New Roman"/>
                <w:bCs/>
                <w:color w:val="000000"/>
                <w:kern w:val="24"/>
                <w:vertAlign w:val="subscript"/>
                <w:lang w:val="en-US"/>
              </w:rPr>
              <w:t>ADNI</w:t>
            </w:r>
          </w:p>
        </w:tc>
        <w:tc>
          <w:tcPr>
            <w:tcW w:w="2922" w:type="dxa"/>
            <w:gridSpan w:val="2"/>
            <w:tcBorders>
              <w:left w:val="single" w:sz="4" w:space="0" w:color="auto"/>
              <w:right w:val="single" w:sz="4" w:space="0" w:color="auto"/>
            </w:tcBorders>
            <w:shd w:val="clear" w:color="auto" w:fill="auto"/>
            <w:tcMar>
              <w:top w:w="72" w:type="dxa"/>
              <w:left w:w="144" w:type="dxa"/>
              <w:bottom w:w="72" w:type="dxa"/>
              <w:right w:w="144" w:type="dxa"/>
            </w:tcMar>
            <w:hideMark/>
          </w:tcPr>
          <w:p w14:paraId="3C897347" w14:textId="7A4385F6" w:rsidR="00E86EED" w:rsidRPr="00E86EED" w:rsidRDefault="00E86EED" w:rsidP="00B93EDF">
            <w:pPr>
              <w:pStyle w:val="KeinLeerraum"/>
              <w:jc w:val="center"/>
              <w:rPr>
                <w:rFonts w:ascii="Times New Roman" w:eastAsia="Times New Roman" w:hAnsi="Times New Roman" w:cs="Times New Roman"/>
                <w:vertAlign w:val="subscript"/>
                <w:lang w:val="en-US"/>
              </w:rPr>
            </w:pPr>
            <w:r>
              <w:rPr>
                <w:rFonts w:ascii="Times New Roman" w:eastAsia="Times New Roman" w:hAnsi="Times New Roman" w:cs="Times New Roman"/>
                <w:bCs/>
                <w:color w:val="000000"/>
                <w:kern w:val="24"/>
                <w:lang w:val="en-US"/>
              </w:rPr>
              <w:t>CN</w:t>
            </w:r>
            <w:r>
              <w:rPr>
                <w:rFonts w:ascii="Times New Roman" w:eastAsia="Times New Roman" w:hAnsi="Times New Roman" w:cs="Times New Roman"/>
                <w:bCs/>
                <w:color w:val="000000"/>
                <w:kern w:val="24"/>
                <w:vertAlign w:val="subscript"/>
                <w:lang w:val="en-US"/>
              </w:rPr>
              <w:t>OASIS</w:t>
            </w:r>
          </w:p>
        </w:tc>
        <w:tc>
          <w:tcPr>
            <w:tcW w:w="3342" w:type="dxa"/>
            <w:gridSpan w:val="2"/>
            <w:tcBorders>
              <w:left w:val="single" w:sz="4" w:space="0" w:color="auto"/>
              <w:right w:val="single" w:sz="4" w:space="0" w:color="auto"/>
            </w:tcBorders>
            <w:shd w:val="clear" w:color="auto" w:fill="auto"/>
            <w:tcMar>
              <w:top w:w="72" w:type="dxa"/>
              <w:left w:w="144" w:type="dxa"/>
              <w:bottom w:w="72" w:type="dxa"/>
              <w:right w:w="144" w:type="dxa"/>
            </w:tcMar>
            <w:hideMark/>
          </w:tcPr>
          <w:p w14:paraId="00184982" w14:textId="7F84662B" w:rsidR="00E86EED" w:rsidRPr="00E86EED" w:rsidRDefault="00E86EED" w:rsidP="00B93EDF">
            <w:pPr>
              <w:pStyle w:val="KeinLeerraum"/>
              <w:jc w:val="center"/>
              <w:rPr>
                <w:rFonts w:ascii="Times New Roman" w:eastAsia="Times New Roman" w:hAnsi="Times New Roman" w:cs="Times New Roman"/>
                <w:vertAlign w:val="subscript"/>
                <w:lang w:val="en-US"/>
              </w:rPr>
            </w:pPr>
            <w:r w:rsidRPr="000F7936">
              <w:rPr>
                <w:rFonts w:ascii="Times New Roman" w:eastAsia="Times New Roman" w:hAnsi="Times New Roman" w:cs="Times New Roman"/>
                <w:bCs/>
                <w:color w:val="000000"/>
                <w:kern w:val="24"/>
                <w:lang w:val="en-US"/>
              </w:rPr>
              <w:t>MCI</w:t>
            </w:r>
            <w:r>
              <w:rPr>
                <w:rFonts w:ascii="Times New Roman" w:eastAsia="Times New Roman" w:hAnsi="Times New Roman" w:cs="Times New Roman"/>
                <w:bCs/>
                <w:color w:val="000000"/>
                <w:kern w:val="24"/>
                <w:vertAlign w:val="subscript"/>
                <w:lang w:val="en-US"/>
              </w:rPr>
              <w:t>ADNI</w:t>
            </w:r>
          </w:p>
        </w:tc>
        <w:tc>
          <w:tcPr>
            <w:tcW w:w="1559" w:type="dxa"/>
            <w:tcBorders>
              <w:left w:val="single" w:sz="4" w:space="0" w:color="auto"/>
              <w:right w:val="single" w:sz="4" w:space="0" w:color="auto"/>
            </w:tcBorders>
          </w:tcPr>
          <w:p w14:paraId="21259FC7" w14:textId="61356FC3" w:rsidR="00E86EED" w:rsidRPr="00E86EED" w:rsidRDefault="00E86EED" w:rsidP="00B93EDF">
            <w:pPr>
              <w:pStyle w:val="KeinLeerraum"/>
              <w:jc w:val="center"/>
              <w:rPr>
                <w:rFonts w:ascii="Times New Roman" w:eastAsia="Times New Roman" w:hAnsi="Times New Roman" w:cs="Times New Roman"/>
                <w:bCs/>
                <w:color w:val="000000"/>
                <w:kern w:val="24"/>
                <w:vertAlign w:val="subscript"/>
                <w:lang w:val="en-US"/>
              </w:rPr>
            </w:pPr>
            <w:r>
              <w:rPr>
                <w:rFonts w:ascii="Times New Roman" w:eastAsia="Times New Roman" w:hAnsi="Times New Roman" w:cs="Times New Roman"/>
                <w:bCs/>
                <w:color w:val="000000"/>
                <w:kern w:val="24"/>
                <w:lang w:val="en-US"/>
              </w:rPr>
              <w:t>SCI</w:t>
            </w:r>
            <w:r>
              <w:rPr>
                <w:rFonts w:ascii="Times New Roman" w:eastAsia="Times New Roman" w:hAnsi="Times New Roman" w:cs="Times New Roman"/>
                <w:bCs/>
                <w:color w:val="000000"/>
                <w:kern w:val="24"/>
                <w:vertAlign w:val="subscript"/>
                <w:lang w:val="en-US"/>
              </w:rPr>
              <w:t>DELCODE</w:t>
            </w:r>
          </w:p>
        </w:tc>
        <w:tc>
          <w:tcPr>
            <w:tcW w:w="2268" w:type="dxa"/>
            <w:tcBorders>
              <w:left w:val="single" w:sz="4" w:space="0" w:color="auto"/>
            </w:tcBorders>
          </w:tcPr>
          <w:p w14:paraId="3B6F49E5" w14:textId="255D79F4" w:rsidR="00E86EED" w:rsidRPr="00E86EED" w:rsidRDefault="00E86EED" w:rsidP="00B93EDF">
            <w:pPr>
              <w:pStyle w:val="KeinLeerraum"/>
              <w:jc w:val="center"/>
              <w:rPr>
                <w:rFonts w:ascii="Times New Roman" w:eastAsia="Times New Roman" w:hAnsi="Times New Roman" w:cs="Times New Roman"/>
                <w:bCs/>
                <w:color w:val="000000"/>
                <w:kern w:val="24"/>
                <w:vertAlign w:val="subscript"/>
                <w:lang w:val="en-US"/>
              </w:rPr>
            </w:pPr>
            <w:r>
              <w:rPr>
                <w:rFonts w:ascii="Times New Roman" w:eastAsia="Times New Roman" w:hAnsi="Times New Roman" w:cs="Times New Roman"/>
                <w:bCs/>
                <w:color w:val="000000"/>
                <w:kern w:val="24"/>
                <w:lang w:val="en-US"/>
              </w:rPr>
              <w:t>MCI</w:t>
            </w:r>
            <w:r>
              <w:rPr>
                <w:rFonts w:ascii="Times New Roman" w:eastAsia="Times New Roman" w:hAnsi="Times New Roman" w:cs="Times New Roman"/>
                <w:bCs/>
                <w:color w:val="000000"/>
                <w:kern w:val="24"/>
                <w:vertAlign w:val="subscript"/>
                <w:lang w:val="en-US"/>
              </w:rPr>
              <w:t>DELCODE</w:t>
            </w:r>
          </w:p>
        </w:tc>
      </w:tr>
      <w:tr w:rsidR="00294B01" w:rsidRPr="000F7936" w14:paraId="3CBD8ECA" w14:textId="430954E9" w:rsidTr="00294B01">
        <w:trPr>
          <w:trHeight w:val="427"/>
        </w:trPr>
        <w:tc>
          <w:tcPr>
            <w:tcW w:w="1915" w:type="dxa"/>
            <w:tcBorders>
              <w:bottom w:val="single" w:sz="4" w:space="0" w:color="auto"/>
              <w:right w:val="single" w:sz="4" w:space="0" w:color="auto"/>
            </w:tcBorders>
            <w:shd w:val="clear" w:color="auto" w:fill="auto"/>
            <w:tcMar>
              <w:top w:w="72" w:type="dxa"/>
              <w:left w:w="144" w:type="dxa"/>
              <w:bottom w:w="72" w:type="dxa"/>
              <w:right w:w="144" w:type="dxa"/>
            </w:tcMar>
            <w:hideMark/>
          </w:tcPr>
          <w:p w14:paraId="324CECF7" w14:textId="77777777" w:rsidR="00E86EED" w:rsidRPr="000F7936" w:rsidRDefault="00E86EED" w:rsidP="00B93EDF">
            <w:pPr>
              <w:pStyle w:val="KeinLeerraum"/>
              <w:jc w:val="both"/>
              <w:rPr>
                <w:rFonts w:ascii="Times New Roman" w:eastAsia="Times New Roman" w:hAnsi="Times New Roman" w:cs="Times New Roman"/>
                <w:lang w:val="en-US"/>
              </w:rPr>
            </w:pPr>
          </w:p>
        </w:tc>
        <w:tc>
          <w:tcPr>
            <w:tcW w:w="1432" w:type="dxa"/>
            <w:tcBorders>
              <w:left w:val="single" w:sz="4" w:space="0" w:color="auto"/>
              <w:bottom w:val="single" w:sz="4" w:space="0" w:color="auto"/>
            </w:tcBorders>
            <w:shd w:val="clear" w:color="auto" w:fill="auto"/>
            <w:tcMar>
              <w:top w:w="72" w:type="dxa"/>
              <w:left w:w="144" w:type="dxa"/>
              <w:bottom w:w="72" w:type="dxa"/>
              <w:right w:w="144" w:type="dxa"/>
            </w:tcMar>
            <w:vAlign w:val="center"/>
            <w:hideMark/>
          </w:tcPr>
          <w:p w14:paraId="4C2B8D95" w14:textId="352C8D39" w:rsidR="00E86EED" w:rsidRPr="000F7936" w:rsidRDefault="005F32C4"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bCs/>
                <w:color w:val="000000"/>
                <w:kern w:val="24"/>
                <w:lang w:val="en-US"/>
              </w:rPr>
              <w:t>MRI</w:t>
            </w:r>
          </w:p>
        </w:tc>
        <w:tc>
          <w:tcPr>
            <w:tcW w:w="1446" w:type="dxa"/>
            <w:tcBorders>
              <w:bottom w:val="single" w:sz="4" w:space="0" w:color="auto"/>
              <w:right w:val="single" w:sz="4" w:space="0" w:color="auto"/>
            </w:tcBorders>
            <w:shd w:val="clear" w:color="auto" w:fill="auto"/>
            <w:tcMar>
              <w:top w:w="72" w:type="dxa"/>
              <w:left w:w="144" w:type="dxa"/>
              <w:bottom w:w="72" w:type="dxa"/>
              <w:right w:w="144" w:type="dxa"/>
            </w:tcMar>
            <w:vAlign w:val="center"/>
            <w:hideMark/>
          </w:tcPr>
          <w:p w14:paraId="3DE35C67" w14:textId="5406BACA" w:rsidR="00E86EED" w:rsidRPr="000F7936" w:rsidRDefault="005F32C4"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FDG</w:t>
            </w:r>
          </w:p>
        </w:tc>
        <w:tc>
          <w:tcPr>
            <w:tcW w:w="1474" w:type="dxa"/>
            <w:tcBorders>
              <w:left w:val="single" w:sz="4" w:space="0" w:color="auto"/>
              <w:bottom w:val="single" w:sz="4" w:space="0" w:color="auto"/>
            </w:tcBorders>
            <w:shd w:val="clear" w:color="auto" w:fill="auto"/>
            <w:tcMar>
              <w:top w:w="72" w:type="dxa"/>
              <w:left w:w="144" w:type="dxa"/>
              <w:bottom w:w="72" w:type="dxa"/>
              <w:right w:w="144" w:type="dxa"/>
            </w:tcMar>
            <w:vAlign w:val="center"/>
            <w:hideMark/>
          </w:tcPr>
          <w:p w14:paraId="565CBC00" w14:textId="100EDFC4" w:rsidR="00E86EED" w:rsidRPr="000F7936" w:rsidRDefault="005F32C4"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bCs/>
                <w:color w:val="000000"/>
                <w:kern w:val="24"/>
                <w:lang w:val="en-US"/>
              </w:rPr>
              <w:t>MRI</w:t>
            </w:r>
          </w:p>
        </w:tc>
        <w:tc>
          <w:tcPr>
            <w:tcW w:w="1448" w:type="dxa"/>
            <w:tcBorders>
              <w:bottom w:val="single" w:sz="4" w:space="0" w:color="auto"/>
              <w:right w:val="single" w:sz="4" w:space="0" w:color="auto"/>
            </w:tcBorders>
            <w:shd w:val="clear" w:color="auto" w:fill="auto"/>
            <w:tcMar>
              <w:top w:w="72" w:type="dxa"/>
              <w:left w:w="144" w:type="dxa"/>
              <w:bottom w:w="72" w:type="dxa"/>
              <w:right w:w="144" w:type="dxa"/>
            </w:tcMar>
            <w:vAlign w:val="center"/>
            <w:hideMark/>
          </w:tcPr>
          <w:p w14:paraId="3EA52B02" w14:textId="53F58D04" w:rsidR="00E86EED" w:rsidRPr="000F7936" w:rsidRDefault="005F32C4"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bCs/>
                <w:color w:val="000000"/>
                <w:kern w:val="24"/>
                <w:lang w:val="en-US"/>
              </w:rPr>
              <w:t>FDG</w:t>
            </w:r>
          </w:p>
        </w:tc>
        <w:tc>
          <w:tcPr>
            <w:tcW w:w="1641" w:type="dxa"/>
            <w:tcBorders>
              <w:left w:val="single" w:sz="4" w:space="0" w:color="auto"/>
              <w:bottom w:val="single" w:sz="4" w:space="0" w:color="auto"/>
            </w:tcBorders>
            <w:shd w:val="clear" w:color="auto" w:fill="auto"/>
            <w:tcMar>
              <w:top w:w="72" w:type="dxa"/>
              <w:left w:w="144" w:type="dxa"/>
              <w:bottom w:w="72" w:type="dxa"/>
              <w:right w:w="144" w:type="dxa"/>
            </w:tcMar>
            <w:vAlign w:val="center"/>
            <w:hideMark/>
          </w:tcPr>
          <w:p w14:paraId="616FD1DA" w14:textId="269F2F8E" w:rsidR="00E86EED" w:rsidRPr="000F7936" w:rsidRDefault="005F32C4"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bCs/>
                <w:color w:val="000000"/>
                <w:kern w:val="24"/>
                <w:lang w:val="en-US"/>
              </w:rPr>
              <w:t>MRI</w:t>
            </w:r>
          </w:p>
        </w:tc>
        <w:tc>
          <w:tcPr>
            <w:tcW w:w="1701" w:type="dxa"/>
            <w:tcBorders>
              <w:bottom w:val="single" w:sz="4" w:space="0" w:color="auto"/>
              <w:right w:val="single" w:sz="4" w:space="0" w:color="auto"/>
            </w:tcBorders>
            <w:shd w:val="clear" w:color="auto" w:fill="auto"/>
            <w:tcMar>
              <w:top w:w="72" w:type="dxa"/>
              <w:left w:w="144" w:type="dxa"/>
              <w:bottom w:w="72" w:type="dxa"/>
              <w:right w:w="144" w:type="dxa"/>
            </w:tcMar>
            <w:vAlign w:val="center"/>
            <w:hideMark/>
          </w:tcPr>
          <w:p w14:paraId="19D28824" w14:textId="6299557A" w:rsidR="00E86EED" w:rsidRPr="000F7936" w:rsidRDefault="005F32C4"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bCs/>
                <w:color w:val="000000"/>
                <w:kern w:val="24"/>
                <w:lang w:val="en-US"/>
              </w:rPr>
              <w:t>FDG</w:t>
            </w:r>
          </w:p>
        </w:tc>
        <w:tc>
          <w:tcPr>
            <w:tcW w:w="1559" w:type="dxa"/>
            <w:tcBorders>
              <w:left w:val="single" w:sz="4" w:space="0" w:color="auto"/>
              <w:bottom w:val="single" w:sz="4" w:space="0" w:color="auto"/>
              <w:right w:val="single" w:sz="4" w:space="0" w:color="auto"/>
            </w:tcBorders>
            <w:vAlign w:val="center"/>
          </w:tcPr>
          <w:p w14:paraId="580B427D" w14:textId="11AC30A4" w:rsidR="00E86EED" w:rsidRPr="000F7936" w:rsidRDefault="00E86EED" w:rsidP="00E86EED">
            <w:pPr>
              <w:pStyle w:val="KeinLeerraum"/>
              <w:jc w:val="center"/>
              <w:rPr>
                <w:rFonts w:ascii="Times New Roman" w:eastAsia="Times New Roman" w:hAnsi="Times New Roman" w:cs="Times New Roman"/>
                <w:bCs/>
                <w:color w:val="000000"/>
                <w:kern w:val="24"/>
                <w:lang w:val="en-US"/>
              </w:rPr>
            </w:pPr>
            <w:r>
              <w:rPr>
                <w:rFonts w:ascii="Times New Roman" w:eastAsia="Times New Roman" w:hAnsi="Times New Roman" w:cs="Times New Roman"/>
                <w:bCs/>
                <w:color w:val="000000"/>
                <w:kern w:val="24"/>
                <w:lang w:val="en-US"/>
              </w:rPr>
              <w:t>FDG</w:t>
            </w:r>
          </w:p>
        </w:tc>
        <w:tc>
          <w:tcPr>
            <w:tcW w:w="2268" w:type="dxa"/>
            <w:tcBorders>
              <w:left w:val="single" w:sz="4" w:space="0" w:color="auto"/>
              <w:bottom w:val="single" w:sz="4" w:space="0" w:color="auto"/>
            </w:tcBorders>
            <w:vAlign w:val="center"/>
          </w:tcPr>
          <w:p w14:paraId="43029911" w14:textId="733A2D9E" w:rsidR="00E86EED" w:rsidRPr="000F7936" w:rsidRDefault="00E86EED" w:rsidP="00E86EED">
            <w:pPr>
              <w:pStyle w:val="KeinLeerraum"/>
              <w:jc w:val="center"/>
              <w:rPr>
                <w:rFonts w:ascii="Times New Roman" w:eastAsia="Times New Roman" w:hAnsi="Times New Roman" w:cs="Times New Roman"/>
                <w:bCs/>
                <w:color w:val="000000"/>
                <w:kern w:val="24"/>
                <w:lang w:val="en-US"/>
              </w:rPr>
            </w:pPr>
            <w:r>
              <w:rPr>
                <w:rFonts w:ascii="Times New Roman" w:eastAsia="Times New Roman" w:hAnsi="Times New Roman" w:cs="Times New Roman"/>
                <w:bCs/>
                <w:color w:val="000000"/>
                <w:kern w:val="24"/>
                <w:lang w:val="en-US"/>
              </w:rPr>
              <w:t>MRI</w:t>
            </w:r>
          </w:p>
        </w:tc>
      </w:tr>
      <w:tr w:rsidR="00294B01" w:rsidRPr="000F7936" w14:paraId="0B4589EE" w14:textId="77777777" w:rsidTr="00294B01">
        <w:trPr>
          <w:trHeight w:val="269"/>
        </w:trPr>
        <w:tc>
          <w:tcPr>
            <w:tcW w:w="1915" w:type="dxa"/>
            <w:tcBorders>
              <w:top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4F1BC0AF" w14:textId="77777777" w:rsidR="00E86EED" w:rsidRPr="000F7936" w:rsidRDefault="00E86EED" w:rsidP="005F32C4">
            <w:pPr>
              <w:pStyle w:val="KeinLeerraum"/>
              <w:rPr>
                <w:rFonts w:ascii="Times New Roman" w:eastAsia="Times New Roman" w:hAnsi="Times New Roman" w:cs="Times New Roman"/>
                <w:lang w:val="en-US"/>
              </w:rPr>
            </w:pPr>
            <w:r w:rsidRPr="000F7936">
              <w:rPr>
                <w:rFonts w:ascii="Times New Roman" w:eastAsia="Times New Roman" w:hAnsi="Times New Roman" w:cs="Times New Roman"/>
                <w:bCs/>
                <w:i/>
                <w:iCs/>
                <w:color w:val="000000"/>
                <w:kern w:val="24"/>
                <w:lang w:val="en-US"/>
              </w:rPr>
              <w:t xml:space="preserve">n </w:t>
            </w:r>
            <w:r w:rsidRPr="000F7936">
              <w:rPr>
                <w:rFonts w:ascii="Times New Roman" w:eastAsia="Times New Roman" w:hAnsi="Times New Roman" w:cs="Times New Roman"/>
                <w:bCs/>
                <w:color w:val="000000"/>
                <w:kern w:val="24"/>
                <w:lang w:val="en-US"/>
              </w:rPr>
              <w:t>total</w:t>
            </w:r>
          </w:p>
        </w:tc>
        <w:tc>
          <w:tcPr>
            <w:tcW w:w="1432" w:type="dxa"/>
            <w:tcBorders>
              <w:top w:val="single" w:sz="4" w:space="0" w:color="auto"/>
              <w:left w:val="single" w:sz="4" w:space="0" w:color="auto"/>
              <w:bottom w:val="single" w:sz="4" w:space="0" w:color="auto"/>
            </w:tcBorders>
            <w:shd w:val="clear" w:color="auto" w:fill="auto"/>
            <w:tcMar>
              <w:top w:w="72" w:type="dxa"/>
              <w:left w:w="144" w:type="dxa"/>
              <w:bottom w:w="72" w:type="dxa"/>
              <w:right w:w="144" w:type="dxa"/>
            </w:tcMar>
            <w:vAlign w:val="center"/>
            <w:hideMark/>
          </w:tcPr>
          <w:p w14:paraId="76BBE997" w14:textId="7B96837E" w:rsidR="00E86EED" w:rsidRPr="000F7936" w:rsidRDefault="00E86EED"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color w:val="000000"/>
                <w:kern w:val="24"/>
                <w:lang w:val="en-US"/>
              </w:rPr>
              <w:t>357</w:t>
            </w:r>
            <w:r w:rsidRPr="000F7936">
              <w:rPr>
                <w:rFonts w:ascii="Times New Roman" w:eastAsia="Times New Roman" w:hAnsi="Times New Roman" w:cs="Times New Roman"/>
                <w:color w:val="000000"/>
                <w:kern w:val="24"/>
                <w:lang w:val="en-US"/>
              </w:rPr>
              <w:t>⁺</w:t>
            </w:r>
          </w:p>
        </w:tc>
        <w:tc>
          <w:tcPr>
            <w:tcW w:w="1446" w:type="dxa"/>
            <w:tcBorders>
              <w:top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1FD34E7" w14:textId="26598A8C" w:rsidR="00E86EED" w:rsidRPr="000F7936" w:rsidRDefault="00E86EED" w:rsidP="00E86EED">
            <w:pPr>
              <w:pStyle w:val="KeinLeerraum"/>
              <w:jc w:val="center"/>
              <w:rPr>
                <w:rFonts w:ascii="Times New Roman" w:eastAsia="Times New Roman" w:hAnsi="Times New Roman" w:cs="Times New Roman"/>
                <w:lang w:val="en-US"/>
              </w:rPr>
            </w:pPr>
            <w:r w:rsidRPr="000F7936">
              <w:rPr>
                <w:rFonts w:ascii="Times New Roman" w:eastAsia="Times New Roman" w:hAnsi="Times New Roman" w:cs="Times New Roman"/>
                <w:color w:val="000000"/>
                <w:kern w:val="24"/>
                <w:lang w:val="en-US"/>
              </w:rPr>
              <w:t>3</w:t>
            </w:r>
            <w:r>
              <w:rPr>
                <w:rFonts w:ascii="Times New Roman" w:eastAsia="Times New Roman" w:hAnsi="Times New Roman" w:cs="Times New Roman"/>
                <w:color w:val="000000"/>
                <w:kern w:val="24"/>
                <w:lang w:val="en-US"/>
              </w:rPr>
              <w:t>57</w:t>
            </w:r>
            <w:r w:rsidRPr="000F7936">
              <w:rPr>
                <w:rFonts w:ascii="Times New Roman" w:eastAsia="Times New Roman" w:hAnsi="Times New Roman" w:cs="Times New Roman"/>
                <w:color w:val="000000"/>
                <w:kern w:val="24"/>
                <w:lang w:val="en-US"/>
              </w:rPr>
              <w:t>⁺</w:t>
            </w:r>
          </w:p>
        </w:tc>
        <w:tc>
          <w:tcPr>
            <w:tcW w:w="1474" w:type="dxa"/>
            <w:tcBorders>
              <w:top w:val="single" w:sz="4" w:space="0" w:color="auto"/>
              <w:left w:val="single" w:sz="4" w:space="0" w:color="auto"/>
              <w:bottom w:val="single" w:sz="4" w:space="0" w:color="auto"/>
            </w:tcBorders>
            <w:shd w:val="clear" w:color="auto" w:fill="auto"/>
            <w:tcMar>
              <w:top w:w="72" w:type="dxa"/>
              <w:left w:w="144" w:type="dxa"/>
              <w:bottom w:w="72" w:type="dxa"/>
              <w:right w:w="144" w:type="dxa"/>
            </w:tcMar>
            <w:vAlign w:val="center"/>
            <w:hideMark/>
          </w:tcPr>
          <w:p w14:paraId="09E33CE4" w14:textId="177A1380" w:rsidR="00E86EED" w:rsidRPr="000F7936" w:rsidRDefault="00E86EED"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color w:val="000000"/>
                <w:kern w:val="24"/>
                <w:lang w:val="en-US"/>
              </w:rPr>
              <w:t>52</w:t>
            </w:r>
            <w:r w:rsidRPr="000F7936">
              <w:rPr>
                <w:rFonts w:ascii="Times New Roman" w:eastAsia="Times New Roman" w:hAnsi="Times New Roman" w:cs="Times New Roman"/>
                <w:color w:val="000000"/>
                <w:kern w:val="24"/>
                <w:lang w:val="en-US"/>
              </w:rPr>
              <w:t>⁺</w:t>
            </w:r>
          </w:p>
        </w:tc>
        <w:tc>
          <w:tcPr>
            <w:tcW w:w="1448" w:type="dxa"/>
            <w:tcBorders>
              <w:top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6DA3A86E" w14:textId="2C21ADD8" w:rsidR="00E86EED" w:rsidRPr="000F7936" w:rsidRDefault="00E86EED"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52</w:t>
            </w:r>
            <w:r w:rsidRPr="000F7936">
              <w:rPr>
                <w:rFonts w:ascii="Times New Roman" w:eastAsia="Times New Roman" w:hAnsi="Times New Roman" w:cs="Times New Roman"/>
                <w:color w:val="000000"/>
                <w:kern w:val="24"/>
                <w:lang w:val="en-US"/>
              </w:rPr>
              <w:t>⁺</w:t>
            </w:r>
          </w:p>
        </w:tc>
        <w:tc>
          <w:tcPr>
            <w:tcW w:w="1641" w:type="dxa"/>
            <w:tcBorders>
              <w:top w:val="single" w:sz="4" w:space="0" w:color="auto"/>
              <w:left w:val="single" w:sz="4" w:space="0" w:color="auto"/>
              <w:bottom w:val="single" w:sz="4" w:space="0" w:color="auto"/>
            </w:tcBorders>
            <w:shd w:val="clear" w:color="auto" w:fill="auto"/>
            <w:tcMar>
              <w:top w:w="72" w:type="dxa"/>
              <w:left w:w="144" w:type="dxa"/>
              <w:bottom w:w="72" w:type="dxa"/>
              <w:right w:w="144" w:type="dxa"/>
            </w:tcMar>
            <w:vAlign w:val="center"/>
            <w:hideMark/>
          </w:tcPr>
          <w:p w14:paraId="3A81673E" w14:textId="45AC95E8" w:rsidR="00E86EED" w:rsidRPr="000F7936" w:rsidRDefault="00E86EED"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color w:val="000000"/>
                <w:kern w:val="24"/>
                <w:lang w:val="en-US"/>
              </w:rPr>
              <w:t>596</w:t>
            </w:r>
          </w:p>
        </w:tc>
        <w:tc>
          <w:tcPr>
            <w:tcW w:w="1701" w:type="dxa"/>
            <w:tcBorders>
              <w:top w:val="single" w:sz="4" w:space="0" w:color="auto"/>
              <w:bottom w:val="single" w:sz="4" w:space="0" w:color="auto"/>
              <w:right w:val="single" w:sz="4" w:space="0" w:color="auto"/>
            </w:tcBorders>
            <w:vAlign w:val="center"/>
          </w:tcPr>
          <w:p w14:paraId="66F11269" w14:textId="13605747" w:rsidR="00E86EED" w:rsidRDefault="00E86EED" w:rsidP="00E86EED">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596</w:t>
            </w:r>
          </w:p>
        </w:tc>
        <w:tc>
          <w:tcPr>
            <w:tcW w:w="1559" w:type="dxa"/>
            <w:tcBorders>
              <w:top w:val="single" w:sz="4" w:space="0" w:color="auto"/>
              <w:left w:val="single" w:sz="4" w:space="0" w:color="auto"/>
              <w:bottom w:val="single" w:sz="4" w:space="0" w:color="auto"/>
              <w:right w:val="single" w:sz="4" w:space="0" w:color="auto"/>
            </w:tcBorders>
            <w:vAlign w:val="center"/>
          </w:tcPr>
          <w:p w14:paraId="495C3749" w14:textId="102C9A09" w:rsidR="00E86EED" w:rsidRDefault="00E86EED" w:rsidP="00E86EED">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88</w:t>
            </w:r>
          </w:p>
        </w:tc>
        <w:tc>
          <w:tcPr>
            <w:tcW w:w="2268" w:type="dxa"/>
            <w:tcBorders>
              <w:top w:val="single" w:sz="4" w:space="0" w:color="auto"/>
              <w:left w:val="single" w:sz="4" w:space="0" w:color="auto"/>
              <w:bottom w:val="single" w:sz="4" w:space="0" w:color="auto"/>
            </w:tcBorders>
            <w:vAlign w:val="center"/>
          </w:tcPr>
          <w:p w14:paraId="71C1CFFF" w14:textId="3869F8AB" w:rsidR="00E86EED" w:rsidRDefault="00E86EED" w:rsidP="00E86EED">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80</w:t>
            </w:r>
          </w:p>
        </w:tc>
      </w:tr>
      <w:tr w:rsidR="00294B01" w:rsidRPr="000F7936" w14:paraId="41DC600F" w14:textId="77777777" w:rsidTr="00294B01">
        <w:trPr>
          <w:trHeight w:val="488"/>
        </w:trPr>
        <w:tc>
          <w:tcPr>
            <w:tcW w:w="1915" w:type="dxa"/>
            <w:tcBorders>
              <w:top w:val="single" w:sz="4" w:space="0" w:color="auto"/>
              <w:right w:val="single" w:sz="4" w:space="0" w:color="auto"/>
            </w:tcBorders>
            <w:shd w:val="clear" w:color="auto" w:fill="auto"/>
            <w:tcMar>
              <w:top w:w="72" w:type="dxa"/>
              <w:left w:w="144" w:type="dxa"/>
              <w:bottom w:w="72" w:type="dxa"/>
              <w:right w:w="144" w:type="dxa"/>
            </w:tcMar>
            <w:vAlign w:val="center"/>
            <w:hideMark/>
          </w:tcPr>
          <w:p w14:paraId="05C91C0C" w14:textId="77777777" w:rsidR="00E86EED" w:rsidRPr="000F7936" w:rsidRDefault="00E86EED" w:rsidP="005F32C4">
            <w:pPr>
              <w:pStyle w:val="KeinLeerraum"/>
              <w:rPr>
                <w:rFonts w:ascii="Times New Roman" w:eastAsia="Times New Roman" w:hAnsi="Times New Roman" w:cs="Times New Roman"/>
                <w:lang w:val="en-US"/>
              </w:rPr>
            </w:pPr>
            <w:r w:rsidRPr="000F7936">
              <w:rPr>
                <w:rFonts w:ascii="Times New Roman" w:eastAsia="Times New Roman" w:hAnsi="Times New Roman" w:cs="Times New Roman"/>
                <w:bCs/>
                <w:color w:val="000000"/>
                <w:kern w:val="24"/>
                <w:lang w:val="en-US"/>
              </w:rPr>
              <w:t>MAE</w:t>
            </w:r>
          </w:p>
        </w:tc>
        <w:tc>
          <w:tcPr>
            <w:tcW w:w="1432" w:type="dxa"/>
            <w:tcBorders>
              <w:top w:val="single" w:sz="4" w:space="0" w:color="auto"/>
              <w:left w:val="single" w:sz="4" w:space="0" w:color="auto"/>
            </w:tcBorders>
            <w:shd w:val="clear" w:color="auto" w:fill="auto"/>
            <w:tcMar>
              <w:top w:w="72" w:type="dxa"/>
              <w:left w:w="144" w:type="dxa"/>
              <w:bottom w:w="72" w:type="dxa"/>
              <w:right w:w="144" w:type="dxa"/>
            </w:tcMar>
            <w:vAlign w:val="center"/>
          </w:tcPr>
          <w:p w14:paraId="0F45AEC3" w14:textId="0DF3C011" w:rsidR="00E86EED" w:rsidRPr="000F7936" w:rsidRDefault="005F32C4"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1.96</w:t>
            </w:r>
          </w:p>
        </w:tc>
        <w:tc>
          <w:tcPr>
            <w:tcW w:w="1446" w:type="dxa"/>
            <w:tcBorders>
              <w:top w:val="single" w:sz="4" w:space="0" w:color="auto"/>
              <w:right w:val="single" w:sz="4" w:space="0" w:color="auto"/>
            </w:tcBorders>
            <w:shd w:val="clear" w:color="auto" w:fill="auto"/>
            <w:tcMar>
              <w:top w:w="72" w:type="dxa"/>
              <w:left w:w="144" w:type="dxa"/>
              <w:bottom w:w="72" w:type="dxa"/>
              <w:right w:w="144" w:type="dxa"/>
            </w:tcMar>
            <w:vAlign w:val="center"/>
          </w:tcPr>
          <w:p w14:paraId="7F4E1D5E" w14:textId="57FDE6FC" w:rsidR="00E86EED" w:rsidRPr="000F7936" w:rsidRDefault="005F32C4"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2.63</w:t>
            </w:r>
          </w:p>
        </w:tc>
        <w:tc>
          <w:tcPr>
            <w:tcW w:w="1474" w:type="dxa"/>
            <w:tcBorders>
              <w:top w:val="single" w:sz="4" w:space="0" w:color="auto"/>
              <w:left w:val="single" w:sz="4" w:space="0" w:color="auto"/>
            </w:tcBorders>
            <w:shd w:val="clear" w:color="auto" w:fill="auto"/>
            <w:tcMar>
              <w:top w:w="72" w:type="dxa"/>
              <w:left w:w="144" w:type="dxa"/>
              <w:bottom w:w="72" w:type="dxa"/>
              <w:right w:w="144" w:type="dxa"/>
            </w:tcMar>
            <w:vAlign w:val="center"/>
          </w:tcPr>
          <w:p w14:paraId="72C997A1" w14:textId="406825B9" w:rsidR="00E86EED" w:rsidRPr="000F7936" w:rsidRDefault="005F32C4"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2.23</w:t>
            </w:r>
          </w:p>
        </w:tc>
        <w:tc>
          <w:tcPr>
            <w:tcW w:w="1448" w:type="dxa"/>
            <w:tcBorders>
              <w:top w:val="single" w:sz="4" w:space="0" w:color="auto"/>
              <w:right w:val="single" w:sz="4" w:space="0" w:color="auto"/>
            </w:tcBorders>
            <w:shd w:val="clear" w:color="auto" w:fill="auto"/>
            <w:tcMar>
              <w:top w:w="72" w:type="dxa"/>
              <w:left w:w="144" w:type="dxa"/>
              <w:bottom w:w="72" w:type="dxa"/>
              <w:right w:w="144" w:type="dxa"/>
            </w:tcMar>
            <w:vAlign w:val="center"/>
          </w:tcPr>
          <w:p w14:paraId="3ACAFEB0" w14:textId="30CC479B" w:rsidR="00E86EED" w:rsidRPr="000F7936" w:rsidRDefault="005F32C4"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2.03</w:t>
            </w:r>
          </w:p>
        </w:tc>
        <w:tc>
          <w:tcPr>
            <w:tcW w:w="1641" w:type="dxa"/>
            <w:tcBorders>
              <w:top w:val="single" w:sz="4" w:space="0" w:color="auto"/>
              <w:left w:val="single" w:sz="4" w:space="0" w:color="auto"/>
            </w:tcBorders>
            <w:shd w:val="clear" w:color="auto" w:fill="auto"/>
            <w:tcMar>
              <w:top w:w="72" w:type="dxa"/>
              <w:left w:w="144" w:type="dxa"/>
              <w:bottom w:w="72" w:type="dxa"/>
              <w:right w:w="144" w:type="dxa"/>
            </w:tcMar>
            <w:vAlign w:val="center"/>
          </w:tcPr>
          <w:p w14:paraId="189981E1" w14:textId="35D98D89" w:rsidR="00E86EED" w:rsidRPr="000F7936" w:rsidRDefault="005F32C4"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2.62</w:t>
            </w:r>
          </w:p>
        </w:tc>
        <w:tc>
          <w:tcPr>
            <w:tcW w:w="1701" w:type="dxa"/>
            <w:tcBorders>
              <w:top w:val="single" w:sz="4" w:space="0" w:color="auto"/>
              <w:right w:val="single" w:sz="4" w:space="0" w:color="auto"/>
            </w:tcBorders>
            <w:vAlign w:val="center"/>
          </w:tcPr>
          <w:p w14:paraId="6C602A94" w14:textId="369F41F1" w:rsidR="00E86EED" w:rsidRPr="000F7936" w:rsidRDefault="005F32C4" w:rsidP="00E86EED">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2.51</w:t>
            </w:r>
          </w:p>
        </w:tc>
        <w:tc>
          <w:tcPr>
            <w:tcW w:w="1559" w:type="dxa"/>
            <w:tcBorders>
              <w:top w:val="single" w:sz="4" w:space="0" w:color="auto"/>
              <w:left w:val="single" w:sz="4" w:space="0" w:color="auto"/>
              <w:right w:val="single" w:sz="4" w:space="0" w:color="auto"/>
            </w:tcBorders>
            <w:vAlign w:val="center"/>
          </w:tcPr>
          <w:p w14:paraId="404E7331" w14:textId="703B3526" w:rsidR="00E86EED" w:rsidRPr="000F7936" w:rsidRDefault="00632291" w:rsidP="00E86EED">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2.64</w:t>
            </w:r>
          </w:p>
        </w:tc>
        <w:tc>
          <w:tcPr>
            <w:tcW w:w="2268" w:type="dxa"/>
            <w:tcBorders>
              <w:top w:val="single" w:sz="4" w:space="0" w:color="auto"/>
              <w:left w:val="single" w:sz="4" w:space="0" w:color="auto"/>
            </w:tcBorders>
            <w:vAlign w:val="center"/>
          </w:tcPr>
          <w:p w14:paraId="1CA5E95B" w14:textId="08B6A667" w:rsidR="00E86EED" w:rsidRPr="000F7936" w:rsidRDefault="005F32C4" w:rsidP="00E86EED">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2.62</w:t>
            </w:r>
          </w:p>
        </w:tc>
      </w:tr>
      <w:tr w:rsidR="00294B01" w:rsidRPr="000F7936" w14:paraId="5239F6D8" w14:textId="77777777" w:rsidTr="00294B01">
        <w:trPr>
          <w:trHeight w:val="468"/>
        </w:trPr>
        <w:tc>
          <w:tcPr>
            <w:tcW w:w="1915" w:type="dxa"/>
            <w:tcBorders>
              <w:right w:val="single" w:sz="4" w:space="0" w:color="auto"/>
            </w:tcBorders>
            <w:shd w:val="clear" w:color="auto" w:fill="auto"/>
            <w:tcMar>
              <w:top w:w="72" w:type="dxa"/>
              <w:left w:w="144" w:type="dxa"/>
              <w:bottom w:w="72" w:type="dxa"/>
              <w:right w:w="144" w:type="dxa"/>
            </w:tcMar>
            <w:vAlign w:val="center"/>
            <w:hideMark/>
          </w:tcPr>
          <w:p w14:paraId="24C384FF" w14:textId="7699AE7F" w:rsidR="00E86EED" w:rsidRPr="000F7936" w:rsidRDefault="00294B01" w:rsidP="005F32C4">
            <w:pPr>
              <w:pStyle w:val="KeinLeerraum"/>
              <w:rPr>
                <w:rFonts w:ascii="Times New Roman" w:eastAsia="Times New Roman" w:hAnsi="Times New Roman" w:cs="Times New Roman"/>
                <w:lang w:val="en-US"/>
              </w:rPr>
            </w:pPr>
            <w:r>
              <w:rPr>
                <w:rFonts w:ascii="Times New Roman" w:eastAsia="Times New Roman" w:hAnsi="Times New Roman" w:cs="Times New Roman"/>
                <w:color w:val="000000"/>
                <w:kern w:val="24"/>
                <w:lang w:val="en-US"/>
              </w:rPr>
              <w:t>R</w:t>
            </w:r>
            <w:r w:rsidR="005F32C4">
              <w:rPr>
                <w:rFonts w:ascii="Times New Roman" w:eastAsia="Times New Roman" w:hAnsi="Times New Roman" w:cs="Times New Roman"/>
                <w:color w:val="000000"/>
                <w:kern w:val="24"/>
                <w:lang w:val="en-US"/>
              </w:rPr>
              <w:t>ange</w:t>
            </w:r>
          </w:p>
        </w:tc>
        <w:tc>
          <w:tcPr>
            <w:tcW w:w="1432" w:type="dxa"/>
            <w:tcBorders>
              <w:left w:val="single" w:sz="4" w:space="0" w:color="auto"/>
            </w:tcBorders>
            <w:shd w:val="clear" w:color="auto" w:fill="auto"/>
            <w:tcMar>
              <w:top w:w="72" w:type="dxa"/>
              <w:left w:w="144" w:type="dxa"/>
              <w:bottom w:w="72" w:type="dxa"/>
              <w:right w:w="144" w:type="dxa"/>
            </w:tcMar>
            <w:vAlign w:val="center"/>
          </w:tcPr>
          <w:p w14:paraId="7BD202AD" w14:textId="0C02950D" w:rsidR="00E86EED" w:rsidRPr="000F7936" w:rsidRDefault="00632291" w:rsidP="005F32C4">
            <w:pPr>
              <w:pStyle w:val="KeinLeerraum"/>
              <w:jc w:val="center"/>
              <w:rPr>
                <w:rFonts w:ascii="Times New Roman" w:eastAsia="Times New Roman" w:hAnsi="Times New Roman" w:cs="Times New Roman"/>
                <w:lang w:val="en-US"/>
              </w:rPr>
            </w:pPr>
            <w:r>
              <w:rPr>
                <w:rFonts w:ascii="Times New Roman" w:hAnsi="Times New Roman" w:cs="Times New Roman"/>
                <w:lang w:val="en-US"/>
              </w:rPr>
              <w:t>[-6.91, 9.09]</w:t>
            </w:r>
          </w:p>
        </w:tc>
        <w:tc>
          <w:tcPr>
            <w:tcW w:w="1446" w:type="dxa"/>
            <w:tcBorders>
              <w:right w:val="single" w:sz="4" w:space="0" w:color="auto"/>
            </w:tcBorders>
            <w:shd w:val="clear" w:color="auto" w:fill="auto"/>
            <w:tcMar>
              <w:top w:w="72" w:type="dxa"/>
              <w:left w:w="144" w:type="dxa"/>
              <w:bottom w:w="72" w:type="dxa"/>
              <w:right w:w="144" w:type="dxa"/>
            </w:tcMar>
            <w:vAlign w:val="center"/>
          </w:tcPr>
          <w:p w14:paraId="42BD9119" w14:textId="42A049BB" w:rsidR="00E86EED" w:rsidRPr="000F7936" w:rsidRDefault="00632291" w:rsidP="00E86EED">
            <w:pPr>
              <w:pStyle w:val="KeinLeerraum"/>
              <w:jc w:val="center"/>
              <w:rPr>
                <w:rFonts w:ascii="Times New Roman" w:eastAsia="Times New Roman" w:hAnsi="Times New Roman" w:cs="Times New Roman"/>
                <w:lang w:val="en-US"/>
              </w:rPr>
            </w:pPr>
            <w:r>
              <w:rPr>
                <w:rFonts w:ascii="Times New Roman" w:hAnsi="Times New Roman" w:cs="Times New Roman"/>
                <w:lang w:val="en-US"/>
              </w:rPr>
              <w:t>[-8.72, 9.98]</w:t>
            </w:r>
          </w:p>
        </w:tc>
        <w:tc>
          <w:tcPr>
            <w:tcW w:w="1474" w:type="dxa"/>
            <w:tcBorders>
              <w:left w:val="single" w:sz="4" w:space="0" w:color="auto"/>
            </w:tcBorders>
            <w:shd w:val="clear" w:color="auto" w:fill="auto"/>
            <w:tcMar>
              <w:top w:w="72" w:type="dxa"/>
              <w:left w:w="144" w:type="dxa"/>
              <w:bottom w:w="72" w:type="dxa"/>
              <w:right w:w="144" w:type="dxa"/>
            </w:tcMar>
            <w:vAlign w:val="center"/>
          </w:tcPr>
          <w:p w14:paraId="7D74356F" w14:textId="628341B7" w:rsidR="00E86EED" w:rsidRPr="000F7936" w:rsidRDefault="005F32C4" w:rsidP="005F32C4">
            <w:pPr>
              <w:pStyle w:val="KeinLeerraum"/>
              <w:jc w:val="center"/>
              <w:rPr>
                <w:rFonts w:ascii="Times New Roman" w:eastAsia="Times New Roman" w:hAnsi="Times New Roman" w:cs="Times New Roman"/>
                <w:lang w:val="en-US"/>
              </w:rPr>
            </w:pPr>
            <w:r>
              <w:rPr>
                <w:rFonts w:ascii="Times New Roman" w:hAnsi="Times New Roman" w:cs="Times New Roman"/>
                <w:lang w:val="en-US"/>
              </w:rPr>
              <w:t>[-5.44, 7.40]</w:t>
            </w:r>
          </w:p>
        </w:tc>
        <w:tc>
          <w:tcPr>
            <w:tcW w:w="1448" w:type="dxa"/>
            <w:tcBorders>
              <w:right w:val="single" w:sz="4" w:space="0" w:color="auto"/>
            </w:tcBorders>
            <w:shd w:val="clear" w:color="auto" w:fill="auto"/>
            <w:tcMar>
              <w:top w:w="72" w:type="dxa"/>
              <w:left w:w="144" w:type="dxa"/>
              <w:bottom w:w="72" w:type="dxa"/>
              <w:right w:w="144" w:type="dxa"/>
            </w:tcMar>
            <w:vAlign w:val="center"/>
          </w:tcPr>
          <w:p w14:paraId="6E32DCDB" w14:textId="11F1BABD" w:rsidR="00E86EED" w:rsidRPr="000F7936" w:rsidRDefault="005F32C4" w:rsidP="005F32C4">
            <w:pPr>
              <w:pStyle w:val="KeinLeerraum"/>
              <w:jc w:val="center"/>
              <w:rPr>
                <w:rFonts w:ascii="Times New Roman" w:eastAsia="Times New Roman" w:hAnsi="Times New Roman" w:cs="Times New Roman"/>
                <w:lang w:val="en-US"/>
              </w:rPr>
            </w:pPr>
            <w:r>
              <w:rPr>
                <w:rFonts w:ascii="Times New Roman" w:hAnsi="Times New Roman" w:cs="Times New Roman"/>
                <w:lang w:val="en-US"/>
              </w:rPr>
              <w:t>[-6.70, 5.46]</w:t>
            </w:r>
          </w:p>
        </w:tc>
        <w:tc>
          <w:tcPr>
            <w:tcW w:w="1641" w:type="dxa"/>
            <w:tcBorders>
              <w:left w:val="single" w:sz="4" w:space="0" w:color="auto"/>
            </w:tcBorders>
            <w:shd w:val="clear" w:color="auto" w:fill="auto"/>
            <w:tcMar>
              <w:top w:w="72" w:type="dxa"/>
              <w:left w:w="144" w:type="dxa"/>
              <w:bottom w:w="72" w:type="dxa"/>
              <w:right w:w="144" w:type="dxa"/>
            </w:tcMar>
            <w:vAlign w:val="center"/>
          </w:tcPr>
          <w:p w14:paraId="304FAF60" w14:textId="121A787D" w:rsidR="00E86EED" w:rsidRPr="000F7936" w:rsidRDefault="00632291"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[-9.07, 9.55]</w:t>
            </w:r>
          </w:p>
        </w:tc>
        <w:tc>
          <w:tcPr>
            <w:tcW w:w="1701" w:type="dxa"/>
            <w:tcBorders>
              <w:right w:val="single" w:sz="4" w:space="0" w:color="auto"/>
            </w:tcBorders>
            <w:vAlign w:val="center"/>
          </w:tcPr>
          <w:p w14:paraId="1AB870C1" w14:textId="584B7204" w:rsidR="00E86EED" w:rsidRPr="000F7936" w:rsidRDefault="00294B01" w:rsidP="00E86EED">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[-10.91, 9.23]</w:t>
            </w:r>
          </w:p>
        </w:tc>
        <w:tc>
          <w:tcPr>
            <w:tcW w:w="1559" w:type="dxa"/>
            <w:tcBorders>
              <w:left w:val="single" w:sz="4" w:space="0" w:color="auto"/>
              <w:right w:val="single" w:sz="4" w:space="0" w:color="auto"/>
            </w:tcBorders>
            <w:vAlign w:val="center"/>
          </w:tcPr>
          <w:p w14:paraId="30CA628C" w14:textId="2E96090C" w:rsidR="00E86EED" w:rsidRPr="000F7936" w:rsidRDefault="00294B01" w:rsidP="00E86EED">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[-5.49, 7.92]</w:t>
            </w:r>
          </w:p>
        </w:tc>
        <w:tc>
          <w:tcPr>
            <w:tcW w:w="2268" w:type="dxa"/>
            <w:tcBorders>
              <w:left w:val="single" w:sz="4" w:space="0" w:color="auto"/>
            </w:tcBorders>
            <w:vAlign w:val="center"/>
          </w:tcPr>
          <w:p w14:paraId="5F3364CE" w14:textId="6BC9FB2E" w:rsidR="00E86EED" w:rsidRPr="000F7936" w:rsidRDefault="00294B01" w:rsidP="00E86EED">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[-4.64, 9.60]</w:t>
            </w:r>
          </w:p>
        </w:tc>
      </w:tr>
      <w:tr w:rsidR="00294B01" w:rsidRPr="000F7936" w14:paraId="42B89DF6" w14:textId="77777777" w:rsidTr="00294B01">
        <w:trPr>
          <w:trHeight w:val="497"/>
        </w:trPr>
        <w:tc>
          <w:tcPr>
            <w:tcW w:w="1915" w:type="dxa"/>
            <w:tcBorders>
              <w:right w:val="single" w:sz="4" w:space="0" w:color="auto"/>
            </w:tcBorders>
            <w:shd w:val="clear" w:color="auto" w:fill="auto"/>
            <w:tcMar>
              <w:top w:w="72" w:type="dxa"/>
              <w:left w:w="144" w:type="dxa"/>
              <w:bottom w:w="72" w:type="dxa"/>
              <w:right w:w="144" w:type="dxa"/>
            </w:tcMar>
            <w:vAlign w:val="center"/>
            <w:hideMark/>
          </w:tcPr>
          <w:p w14:paraId="14BF8B85" w14:textId="77777777" w:rsidR="00E86EED" w:rsidRPr="000F7936" w:rsidRDefault="00E86EED" w:rsidP="005F32C4">
            <w:pPr>
              <w:pStyle w:val="KeinLeerraum"/>
              <w:rPr>
                <w:rFonts w:ascii="Times New Roman" w:eastAsia="Times New Roman" w:hAnsi="Times New Roman" w:cs="Times New Roman"/>
                <w:lang w:val="en-US"/>
              </w:rPr>
            </w:pPr>
            <w:r>
              <w:rPr>
                <w:rFonts w:ascii="Times New Roman" w:eastAsia="Times New Roman" w:hAnsi="Times New Roman" w:cs="Times New Roman"/>
                <w:bCs/>
                <w:color w:val="000000"/>
                <w:kern w:val="24"/>
                <w:lang w:val="en-US"/>
              </w:rPr>
              <w:t>ME</w:t>
            </w:r>
          </w:p>
        </w:tc>
        <w:tc>
          <w:tcPr>
            <w:tcW w:w="1432" w:type="dxa"/>
            <w:tcBorders>
              <w:left w:val="single" w:sz="4" w:space="0" w:color="auto"/>
            </w:tcBorders>
            <w:shd w:val="clear" w:color="auto" w:fill="auto"/>
            <w:tcMar>
              <w:top w:w="72" w:type="dxa"/>
              <w:left w:w="144" w:type="dxa"/>
              <w:bottom w:w="72" w:type="dxa"/>
              <w:right w:w="144" w:type="dxa"/>
            </w:tcMar>
            <w:vAlign w:val="center"/>
          </w:tcPr>
          <w:p w14:paraId="135838FF" w14:textId="6C27766D" w:rsidR="00E86EED" w:rsidRPr="000F7936" w:rsidRDefault="00632291"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0.05</w:t>
            </w:r>
          </w:p>
        </w:tc>
        <w:tc>
          <w:tcPr>
            <w:tcW w:w="1446" w:type="dxa"/>
            <w:tcBorders>
              <w:right w:val="single" w:sz="4" w:space="0" w:color="auto"/>
            </w:tcBorders>
            <w:shd w:val="clear" w:color="auto" w:fill="auto"/>
            <w:tcMar>
              <w:top w:w="72" w:type="dxa"/>
              <w:left w:w="144" w:type="dxa"/>
              <w:bottom w:w="72" w:type="dxa"/>
              <w:right w:w="144" w:type="dxa"/>
            </w:tcMar>
            <w:vAlign w:val="center"/>
          </w:tcPr>
          <w:p w14:paraId="3A8F53A5" w14:textId="50629B18" w:rsidR="00E86EED" w:rsidRPr="000F7936" w:rsidRDefault="00632291"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-0.001</w:t>
            </w:r>
          </w:p>
        </w:tc>
        <w:tc>
          <w:tcPr>
            <w:tcW w:w="1474" w:type="dxa"/>
            <w:tcBorders>
              <w:left w:val="single" w:sz="4" w:space="0" w:color="auto"/>
            </w:tcBorders>
            <w:shd w:val="clear" w:color="auto" w:fill="auto"/>
            <w:tcMar>
              <w:top w:w="72" w:type="dxa"/>
              <w:left w:w="144" w:type="dxa"/>
              <w:bottom w:w="72" w:type="dxa"/>
              <w:right w:w="144" w:type="dxa"/>
            </w:tcMar>
            <w:vAlign w:val="center"/>
          </w:tcPr>
          <w:p w14:paraId="2788C5F2" w14:textId="395C35EA" w:rsidR="00E86EED" w:rsidRPr="000F7936" w:rsidRDefault="00632291"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-0.71</w:t>
            </w:r>
          </w:p>
        </w:tc>
        <w:tc>
          <w:tcPr>
            <w:tcW w:w="1448" w:type="dxa"/>
            <w:tcBorders>
              <w:right w:val="single" w:sz="4" w:space="0" w:color="auto"/>
            </w:tcBorders>
            <w:shd w:val="clear" w:color="auto" w:fill="auto"/>
            <w:tcMar>
              <w:top w:w="72" w:type="dxa"/>
              <w:left w:w="144" w:type="dxa"/>
              <w:bottom w:w="72" w:type="dxa"/>
              <w:right w:w="144" w:type="dxa"/>
            </w:tcMar>
            <w:vAlign w:val="center"/>
          </w:tcPr>
          <w:p w14:paraId="451EA90F" w14:textId="0283B5B1" w:rsidR="00E86EED" w:rsidRPr="000F7936" w:rsidRDefault="00632291"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-0.04</w:t>
            </w:r>
          </w:p>
        </w:tc>
        <w:tc>
          <w:tcPr>
            <w:tcW w:w="1641" w:type="dxa"/>
            <w:tcBorders>
              <w:left w:val="single" w:sz="4" w:space="0" w:color="auto"/>
            </w:tcBorders>
            <w:shd w:val="clear" w:color="auto" w:fill="auto"/>
            <w:tcMar>
              <w:top w:w="72" w:type="dxa"/>
              <w:left w:w="144" w:type="dxa"/>
              <w:bottom w:w="72" w:type="dxa"/>
              <w:right w:w="144" w:type="dxa"/>
            </w:tcMar>
            <w:vAlign w:val="center"/>
          </w:tcPr>
          <w:p w14:paraId="44487D9D" w14:textId="2224471F" w:rsidR="00E86EED" w:rsidRPr="000F7936" w:rsidRDefault="005F32C4"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1.51</w:t>
            </w:r>
          </w:p>
        </w:tc>
        <w:tc>
          <w:tcPr>
            <w:tcW w:w="1701" w:type="dxa"/>
            <w:tcBorders>
              <w:right w:val="single" w:sz="4" w:space="0" w:color="auto"/>
            </w:tcBorders>
            <w:vAlign w:val="center"/>
          </w:tcPr>
          <w:p w14:paraId="482F04D9" w14:textId="04DFE9C9" w:rsidR="00E86EED" w:rsidRPr="000F7936" w:rsidRDefault="005F32C4" w:rsidP="00E86EED">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1.07</w:t>
            </w:r>
          </w:p>
        </w:tc>
        <w:tc>
          <w:tcPr>
            <w:tcW w:w="1559" w:type="dxa"/>
            <w:tcBorders>
              <w:left w:val="single" w:sz="4" w:space="0" w:color="auto"/>
              <w:right w:val="single" w:sz="4" w:space="0" w:color="auto"/>
            </w:tcBorders>
            <w:vAlign w:val="center"/>
          </w:tcPr>
          <w:p w14:paraId="4ED9E255" w14:textId="4E9E5DEC" w:rsidR="00E86EED" w:rsidRPr="000F7936" w:rsidRDefault="00632291" w:rsidP="00E86EED">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2.07</w:t>
            </w:r>
          </w:p>
        </w:tc>
        <w:tc>
          <w:tcPr>
            <w:tcW w:w="2268" w:type="dxa"/>
            <w:tcBorders>
              <w:left w:val="single" w:sz="4" w:space="0" w:color="auto"/>
            </w:tcBorders>
            <w:vAlign w:val="center"/>
          </w:tcPr>
          <w:p w14:paraId="17CCA721" w14:textId="3B45D920" w:rsidR="00E86EED" w:rsidRPr="000F7936" w:rsidRDefault="005F32C4" w:rsidP="00E86EED">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1.42</w:t>
            </w:r>
          </w:p>
        </w:tc>
      </w:tr>
      <w:tr w:rsidR="00294B01" w:rsidRPr="000F7936" w14:paraId="1DA79E07" w14:textId="77777777" w:rsidTr="00294B01">
        <w:trPr>
          <w:trHeight w:val="459"/>
        </w:trPr>
        <w:tc>
          <w:tcPr>
            <w:tcW w:w="1915" w:type="dxa"/>
            <w:tcBorders>
              <w:bottom w:val="single" w:sz="4" w:space="0" w:color="auto"/>
              <w:right w:val="single" w:sz="4" w:space="0" w:color="auto"/>
            </w:tcBorders>
            <w:shd w:val="clear" w:color="auto" w:fill="auto"/>
            <w:tcMar>
              <w:top w:w="72" w:type="dxa"/>
              <w:left w:w="144" w:type="dxa"/>
              <w:bottom w:w="72" w:type="dxa"/>
              <w:right w:w="144" w:type="dxa"/>
            </w:tcMar>
            <w:vAlign w:val="center"/>
            <w:hideMark/>
          </w:tcPr>
          <w:p w14:paraId="3F90B139" w14:textId="6C17B685" w:rsidR="00E86EED" w:rsidRPr="000F7936" w:rsidRDefault="005F32C4" w:rsidP="005F32C4">
            <w:pPr>
              <w:pStyle w:val="KeinLeerraum"/>
              <w:rPr>
                <w:rFonts w:ascii="Times New Roman" w:eastAsia="Times New Roman" w:hAnsi="Times New Roman" w:cs="Times New Roman"/>
                <w:lang w:val="en-US"/>
              </w:rPr>
            </w:pPr>
            <w:r>
              <w:rPr>
                <w:rFonts w:ascii="Times New Roman" w:eastAsia="Times New Roman" w:hAnsi="Times New Roman" w:cs="Times New Roman"/>
                <w:color w:val="000000"/>
                <w:kern w:val="24"/>
                <w:lang w:val="en-US"/>
              </w:rPr>
              <w:t>R²</w:t>
            </w:r>
          </w:p>
        </w:tc>
        <w:tc>
          <w:tcPr>
            <w:tcW w:w="1432" w:type="dxa"/>
            <w:tcBorders>
              <w:left w:val="single" w:sz="4" w:space="0" w:color="auto"/>
              <w:bottom w:val="single" w:sz="4" w:space="0" w:color="auto"/>
            </w:tcBorders>
            <w:shd w:val="clear" w:color="auto" w:fill="auto"/>
            <w:tcMar>
              <w:top w:w="72" w:type="dxa"/>
              <w:left w:w="144" w:type="dxa"/>
              <w:bottom w:w="72" w:type="dxa"/>
              <w:right w:w="144" w:type="dxa"/>
            </w:tcMar>
            <w:vAlign w:val="center"/>
          </w:tcPr>
          <w:p w14:paraId="2CEB9CCB" w14:textId="1D1D8A12" w:rsidR="00E86EED" w:rsidRPr="000F7936" w:rsidRDefault="00632291"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.816</w:t>
            </w:r>
          </w:p>
        </w:tc>
        <w:tc>
          <w:tcPr>
            <w:tcW w:w="1446" w:type="dxa"/>
            <w:tcBorders>
              <w:bottom w:val="single" w:sz="4" w:space="0" w:color="auto"/>
              <w:right w:val="single" w:sz="4" w:space="0" w:color="auto"/>
            </w:tcBorders>
            <w:shd w:val="clear" w:color="auto" w:fill="auto"/>
            <w:tcMar>
              <w:top w:w="72" w:type="dxa"/>
              <w:left w:w="144" w:type="dxa"/>
              <w:bottom w:w="72" w:type="dxa"/>
              <w:right w:w="144" w:type="dxa"/>
            </w:tcMar>
            <w:vAlign w:val="center"/>
          </w:tcPr>
          <w:p w14:paraId="65EADD5A" w14:textId="047888AF" w:rsidR="00E86EED" w:rsidRPr="000F7936" w:rsidRDefault="00632291"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.693</w:t>
            </w:r>
          </w:p>
        </w:tc>
        <w:tc>
          <w:tcPr>
            <w:tcW w:w="1474" w:type="dxa"/>
            <w:tcBorders>
              <w:left w:val="single" w:sz="4" w:space="0" w:color="auto"/>
              <w:bottom w:val="single" w:sz="4" w:space="0" w:color="auto"/>
            </w:tcBorders>
            <w:shd w:val="clear" w:color="auto" w:fill="auto"/>
            <w:tcMar>
              <w:top w:w="72" w:type="dxa"/>
              <w:left w:w="144" w:type="dxa"/>
              <w:bottom w:w="72" w:type="dxa"/>
              <w:right w:w="144" w:type="dxa"/>
            </w:tcMar>
            <w:vAlign w:val="center"/>
          </w:tcPr>
          <w:p w14:paraId="7E3ABC14" w14:textId="51FDF081" w:rsidR="00E86EED" w:rsidRPr="000F7936" w:rsidRDefault="00632291"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.593</w:t>
            </w:r>
          </w:p>
        </w:tc>
        <w:tc>
          <w:tcPr>
            <w:tcW w:w="1448" w:type="dxa"/>
            <w:tcBorders>
              <w:bottom w:val="single" w:sz="4" w:space="0" w:color="auto"/>
              <w:right w:val="single" w:sz="4" w:space="0" w:color="auto"/>
            </w:tcBorders>
            <w:shd w:val="clear" w:color="auto" w:fill="auto"/>
            <w:tcMar>
              <w:top w:w="72" w:type="dxa"/>
              <w:left w:w="144" w:type="dxa"/>
              <w:bottom w:w="72" w:type="dxa"/>
              <w:right w:w="144" w:type="dxa"/>
            </w:tcMar>
            <w:vAlign w:val="center"/>
          </w:tcPr>
          <w:p w14:paraId="2E4E4B2B" w14:textId="407D2266" w:rsidR="00E86EED" w:rsidRPr="000F7936" w:rsidRDefault="00632291"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.617</w:t>
            </w:r>
          </w:p>
        </w:tc>
        <w:tc>
          <w:tcPr>
            <w:tcW w:w="1641" w:type="dxa"/>
            <w:tcBorders>
              <w:left w:val="single" w:sz="4" w:space="0" w:color="auto"/>
              <w:bottom w:val="single" w:sz="4" w:space="0" w:color="auto"/>
            </w:tcBorders>
            <w:shd w:val="clear" w:color="auto" w:fill="auto"/>
            <w:tcMar>
              <w:top w:w="72" w:type="dxa"/>
              <w:left w:w="144" w:type="dxa"/>
              <w:bottom w:w="72" w:type="dxa"/>
              <w:right w:w="144" w:type="dxa"/>
            </w:tcMar>
            <w:vAlign w:val="center"/>
          </w:tcPr>
          <w:p w14:paraId="0CA68CDC" w14:textId="0C29EAD6" w:rsidR="00E86EED" w:rsidRPr="000F7936" w:rsidRDefault="00632291" w:rsidP="00E86EED">
            <w:pPr>
              <w:pStyle w:val="KeinLeerraum"/>
              <w:jc w:val="center"/>
              <w:rPr>
                <w:rFonts w:ascii="Times New Roman" w:eastAsia="Times New Roman" w:hAnsi="Times New Roman" w:cs="Times New Roman"/>
                <w:lang w:val="en-US"/>
              </w:rPr>
            </w:pPr>
            <w:r>
              <w:rPr>
                <w:rFonts w:ascii="Times New Roman" w:eastAsia="Times New Roman" w:hAnsi="Times New Roman" w:cs="Times New Roman"/>
                <w:lang w:val="en-US"/>
              </w:rPr>
              <w:t>.773</w:t>
            </w:r>
          </w:p>
        </w:tc>
        <w:tc>
          <w:tcPr>
            <w:tcW w:w="1701" w:type="dxa"/>
            <w:tcBorders>
              <w:bottom w:val="single" w:sz="4" w:space="0" w:color="auto"/>
              <w:right w:val="single" w:sz="4" w:space="0" w:color="auto"/>
            </w:tcBorders>
            <w:vAlign w:val="center"/>
          </w:tcPr>
          <w:p w14:paraId="72163356" w14:textId="01608547" w:rsidR="00E86EED" w:rsidRPr="000F7936" w:rsidRDefault="00632291" w:rsidP="00E86EED">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.794</w:t>
            </w:r>
          </w:p>
        </w:tc>
        <w:tc>
          <w:tcPr>
            <w:tcW w:w="1559" w:type="dxa"/>
            <w:tcBorders>
              <w:left w:val="single" w:sz="4" w:space="0" w:color="auto"/>
              <w:bottom w:val="single" w:sz="4" w:space="0" w:color="auto"/>
              <w:right w:val="single" w:sz="4" w:space="0" w:color="auto"/>
            </w:tcBorders>
            <w:vAlign w:val="center"/>
          </w:tcPr>
          <w:p w14:paraId="58BC553D" w14:textId="265A5468" w:rsidR="00E86EED" w:rsidRPr="000F7936" w:rsidRDefault="00632291" w:rsidP="00E86EED">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.641</w:t>
            </w:r>
          </w:p>
        </w:tc>
        <w:tc>
          <w:tcPr>
            <w:tcW w:w="2268" w:type="dxa"/>
            <w:tcBorders>
              <w:left w:val="single" w:sz="4" w:space="0" w:color="auto"/>
              <w:bottom w:val="single" w:sz="4" w:space="0" w:color="auto"/>
            </w:tcBorders>
            <w:vAlign w:val="center"/>
          </w:tcPr>
          <w:p w14:paraId="4C1EEDAF" w14:textId="4F073ECD" w:rsidR="00E86EED" w:rsidRPr="000F7936" w:rsidRDefault="005F32C4" w:rsidP="00E86EED">
            <w:pPr>
              <w:pStyle w:val="KeinLeerraum"/>
              <w:jc w:val="center"/>
              <w:rPr>
                <w:rFonts w:ascii="Times New Roman" w:eastAsia="Times New Roman" w:hAnsi="Times New Roman" w:cs="Times New Roman"/>
                <w:color w:val="000000"/>
                <w:kern w:val="24"/>
                <w:lang w:val="en-US"/>
              </w:rPr>
            </w:pPr>
            <w:r>
              <w:rPr>
                <w:rFonts w:ascii="Times New Roman" w:eastAsia="Times New Roman" w:hAnsi="Times New Roman" w:cs="Times New Roman"/>
                <w:color w:val="000000"/>
                <w:kern w:val="24"/>
                <w:lang w:val="en-US"/>
              </w:rPr>
              <w:t>.676</w:t>
            </w:r>
          </w:p>
        </w:tc>
      </w:tr>
      <w:tr w:rsidR="00294B01" w:rsidRPr="008454B2" w14:paraId="63DE9EB6" w14:textId="59913B53" w:rsidTr="005F23C8">
        <w:trPr>
          <w:trHeight w:val="343"/>
        </w:trPr>
        <w:tc>
          <w:tcPr>
            <w:tcW w:w="14884" w:type="dxa"/>
            <w:gridSpan w:val="9"/>
            <w:tcBorders>
              <w:top w:val="single" w:sz="8" w:space="0" w:color="000000"/>
              <w:left w:val="nil"/>
              <w:bottom w:val="nil"/>
              <w:right w:val="nil"/>
            </w:tcBorders>
            <w:shd w:val="clear" w:color="auto" w:fill="auto"/>
            <w:tcMar>
              <w:top w:w="72" w:type="dxa"/>
              <w:left w:w="144" w:type="dxa"/>
              <w:bottom w:w="72" w:type="dxa"/>
              <w:right w:w="144" w:type="dxa"/>
            </w:tcMar>
            <w:hideMark/>
          </w:tcPr>
          <w:p w14:paraId="446CFE58" w14:textId="63258227" w:rsidR="00294B01" w:rsidRPr="000F7936" w:rsidRDefault="00294B01" w:rsidP="00B93EDF">
            <w:pPr>
              <w:pStyle w:val="KeinLeerraum"/>
              <w:jc w:val="both"/>
              <w:rPr>
                <w:rFonts w:ascii="Times New Roman" w:eastAsia="Times New Roman" w:hAnsi="Times New Roman" w:cs="Times New Roman"/>
                <w:i/>
                <w:iCs/>
                <w:color w:val="000000"/>
                <w:kern w:val="24"/>
                <w:lang w:val="en-US"/>
              </w:rPr>
            </w:pPr>
            <w:r w:rsidRPr="000F7936">
              <w:rPr>
                <w:rFonts w:ascii="Times New Roman" w:eastAsia="Times New Roman" w:hAnsi="Times New Roman" w:cs="Times New Roman"/>
                <w:i/>
                <w:iCs/>
                <w:color w:val="000000"/>
                <w:kern w:val="24"/>
                <w:lang w:val="en-US"/>
              </w:rPr>
              <w:t xml:space="preserve">Notes. </w:t>
            </w:r>
            <w:r w:rsidRPr="000F7936">
              <w:rPr>
                <w:rFonts w:ascii="Times New Roman" w:eastAsia="Times New Roman" w:hAnsi="Times New Roman" w:cs="Times New Roman"/>
                <w:color w:val="000000"/>
                <w:kern w:val="24"/>
                <w:vertAlign w:val="superscript"/>
                <w:lang w:val="en-US"/>
              </w:rPr>
              <w:t>+</w:t>
            </w:r>
            <w:r w:rsidRPr="000F7936">
              <w:rPr>
                <w:rFonts w:ascii="Times New Roman" w:eastAsia="Times New Roman" w:hAnsi="Times New Roman" w:cs="Times New Roman"/>
                <w:color w:val="000000"/>
                <w:kern w:val="24"/>
                <w:lang w:val="en-US"/>
              </w:rPr>
              <w:t>After outlier exclusion using CN train set (IQR &gt; 6)</w:t>
            </w:r>
            <w:r>
              <w:rPr>
                <w:rFonts w:ascii="Times New Roman" w:eastAsia="Times New Roman" w:hAnsi="Times New Roman" w:cs="Times New Roman"/>
                <w:color w:val="000000"/>
                <w:kern w:val="24"/>
                <w:lang w:val="en-US"/>
              </w:rPr>
              <w:t xml:space="preserve">. Precision of bagged predictions </w:t>
            </w:r>
            <w:proofErr w:type="gramStart"/>
            <w:r>
              <w:rPr>
                <w:rFonts w:ascii="Times New Roman" w:eastAsia="Times New Roman" w:hAnsi="Times New Roman" w:cs="Times New Roman"/>
                <w:color w:val="000000"/>
                <w:kern w:val="24"/>
                <w:lang w:val="en-US"/>
              </w:rPr>
              <w:t>are shown</w:t>
            </w:r>
            <w:proofErr w:type="gramEnd"/>
            <w:r>
              <w:rPr>
                <w:rFonts w:ascii="Times New Roman" w:eastAsia="Times New Roman" w:hAnsi="Times New Roman" w:cs="Times New Roman"/>
                <w:color w:val="000000"/>
                <w:kern w:val="24"/>
                <w:lang w:val="en-US"/>
              </w:rPr>
              <w:t xml:space="preserve"> for all but the CN+SCI</w:t>
            </w:r>
            <w:r>
              <w:rPr>
                <w:rFonts w:ascii="Times New Roman" w:eastAsia="Times New Roman" w:hAnsi="Times New Roman" w:cs="Times New Roman"/>
                <w:color w:val="000000"/>
                <w:kern w:val="24"/>
                <w:vertAlign w:val="subscript"/>
                <w:lang w:val="en-US"/>
              </w:rPr>
              <w:t>ADNI</w:t>
            </w:r>
            <w:r>
              <w:rPr>
                <w:rFonts w:ascii="Times New Roman" w:eastAsia="Times New Roman" w:hAnsi="Times New Roman" w:cs="Times New Roman"/>
                <w:color w:val="000000"/>
                <w:kern w:val="24"/>
                <w:lang w:val="en-US"/>
              </w:rPr>
              <w:t xml:space="preserve"> samples.</w:t>
            </w:r>
          </w:p>
        </w:tc>
      </w:tr>
    </w:tbl>
    <w:p w14:paraId="07F424A1" w14:textId="359BB348" w:rsidR="00701F58" w:rsidRDefault="007504E4" w:rsidP="007504E4">
      <w:pPr>
        <w:rPr>
          <w:rFonts w:ascii="Times New Roman" w:hAnsi="Times New Roman" w:cs="Times New Roman"/>
          <w:lang w:val="en-US"/>
        </w:rPr>
        <w:sectPr w:rsidR="00701F58" w:rsidSect="007504E4">
          <w:footnotePr>
            <w:numFmt w:val="chicago"/>
            <w:numRestart w:val="eachSect"/>
          </w:footnotePr>
          <w:pgSz w:w="16838" w:h="11906" w:orient="landscape"/>
          <w:pgMar w:top="1418" w:right="1418" w:bottom="1418" w:left="1134" w:header="709" w:footer="709" w:gutter="0"/>
          <w:cols w:space="708"/>
          <w:docGrid w:linePitch="360"/>
        </w:sectPr>
      </w:pPr>
      <w:r>
        <w:rPr>
          <w:rFonts w:ascii="Times New Roman" w:hAnsi="Times New Roman" w:cs="Times New Roman"/>
          <w:lang w:val="en-US"/>
        </w:rPr>
        <w:br w:type="page"/>
      </w:r>
    </w:p>
    <w:p w14:paraId="4957C29A" w14:textId="4FBBC029" w:rsidR="00DB71C6" w:rsidRPr="007678CE" w:rsidRDefault="008454B2" w:rsidP="00DB71C6">
      <w:pPr>
        <w:pStyle w:val="KeinLeerraum"/>
        <w:keepNext/>
        <w:spacing w:line="480" w:lineRule="auto"/>
        <w:jc w:val="both"/>
        <w:rPr>
          <w:rFonts w:ascii="Times New Roman" w:hAnsi="Times New Roman" w:cs="Times New Roman"/>
          <w:lang w:val="en-US"/>
        </w:rPr>
      </w:pPr>
      <w:r>
        <w:rPr>
          <w:rFonts w:ascii="Times New Roman" w:hAnsi="Times New Roman" w:cs="Times New Roman"/>
          <w:noProof/>
          <w:lang w:val="en-US"/>
        </w:rPr>
        <w:lastRenderedPageBreak/>
        <w:pict w14:anchorId="70C7C9D2">
          <v:shape id="_x0000_i1027" type="#_x0000_t75" style="width:409.55pt;height:262.75pt">
            <v:imagedata r:id="rId17" o:title="Figure3_FeatureImportance"/>
          </v:shape>
        </w:pict>
      </w:r>
    </w:p>
    <w:p w14:paraId="1D73936C" w14:textId="59A498A1" w:rsidR="00782E79" w:rsidRPr="00E34865" w:rsidRDefault="00DB71C6" w:rsidP="00E34865">
      <w:pPr>
        <w:pStyle w:val="Beschriftung"/>
        <w:jc w:val="both"/>
        <w:rPr>
          <w:rFonts w:ascii="Times New Roman" w:hAnsi="Times New Roman" w:cs="Times New Roman"/>
          <w:i w:val="0"/>
          <w:color w:val="000000" w:themeColor="text1"/>
          <w:sz w:val="22"/>
          <w:szCs w:val="22"/>
          <w:lang w:val="en-US"/>
        </w:rPr>
      </w:pPr>
      <w:bookmarkStart w:id="10" w:name="_Ref100834660"/>
      <w:r w:rsidRPr="000F7936">
        <w:rPr>
          <w:rFonts w:ascii="Times New Roman" w:hAnsi="Times New Roman" w:cs="Times New Roman"/>
          <w:b/>
          <w:i w:val="0"/>
          <w:color w:val="000000" w:themeColor="text1"/>
          <w:sz w:val="22"/>
          <w:szCs w:val="22"/>
          <w:lang w:val="en-US"/>
        </w:rPr>
        <w:t xml:space="preserve">Fig </w:t>
      </w:r>
      <w:r w:rsidRPr="000F7936">
        <w:rPr>
          <w:rFonts w:ascii="Times New Roman" w:hAnsi="Times New Roman" w:cs="Times New Roman"/>
          <w:b/>
          <w:i w:val="0"/>
          <w:color w:val="000000" w:themeColor="text1"/>
          <w:sz w:val="22"/>
          <w:szCs w:val="22"/>
        </w:rPr>
        <w:fldChar w:fldCharType="begin"/>
      </w:r>
      <w:r w:rsidRPr="000F7936">
        <w:rPr>
          <w:rFonts w:ascii="Times New Roman" w:hAnsi="Times New Roman" w:cs="Times New Roman"/>
          <w:b/>
          <w:i w:val="0"/>
          <w:color w:val="000000" w:themeColor="text1"/>
          <w:sz w:val="22"/>
          <w:szCs w:val="22"/>
          <w:lang w:val="en-US"/>
        </w:rPr>
        <w:instrText xml:space="preserve"> SEQ Figure \* ARABIC </w:instrText>
      </w:r>
      <w:r w:rsidRPr="000F7936">
        <w:rPr>
          <w:rFonts w:ascii="Times New Roman" w:hAnsi="Times New Roman" w:cs="Times New Roman"/>
          <w:b/>
          <w:i w:val="0"/>
          <w:color w:val="000000" w:themeColor="text1"/>
          <w:sz w:val="22"/>
          <w:szCs w:val="22"/>
        </w:rPr>
        <w:fldChar w:fldCharType="separate"/>
      </w:r>
      <w:r>
        <w:rPr>
          <w:rFonts w:ascii="Times New Roman" w:hAnsi="Times New Roman" w:cs="Times New Roman"/>
          <w:b/>
          <w:i w:val="0"/>
          <w:noProof/>
          <w:color w:val="000000" w:themeColor="text1"/>
          <w:sz w:val="22"/>
          <w:szCs w:val="22"/>
          <w:lang w:val="en-US"/>
        </w:rPr>
        <w:t>3</w:t>
      </w:r>
      <w:r w:rsidRPr="000F7936">
        <w:rPr>
          <w:rFonts w:ascii="Times New Roman" w:hAnsi="Times New Roman" w:cs="Times New Roman"/>
          <w:b/>
          <w:i w:val="0"/>
          <w:color w:val="000000" w:themeColor="text1"/>
          <w:sz w:val="22"/>
          <w:szCs w:val="22"/>
        </w:rPr>
        <w:fldChar w:fldCharType="end"/>
      </w:r>
      <w:bookmarkEnd w:id="10"/>
      <w:r w:rsidRPr="000F7936">
        <w:rPr>
          <w:rFonts w:ascii="Times New Roman" w:hAnsi="Times New Roman" w:cs="Times New Roman"/>
          <w:i w:val="0"/>
          <w:color w:val="000000" w:themeColor="text1"/>
          <w:sz w:val="22"/>
          <w:szCs w:val="22"/>
          <w:lang w:val="en-US"/>
        </w:rPr>
        <w:t xml:space="preserve"> </w:t>
      </w:r>
      <w:r w:rsidRPr="000F7936">
        <w:rPr>
          <w:rFonts w:ascii="Times New Roman" w:hAnsi="Times New Roman" w:cs="Times New Roman"/>
          <w:b/>
          <w:bCs/>
          <w:i w:val="0"/>
          <w:color w:val="000000" w:themeColor="text1"/>
          <w:sz w:val="22"/>
          <w:szCs w:val="22"/>
          <w:lang w:val="en-US"/>
        </w:rPr>
        <w:t xml:space="preserve">Feature importance for brain age prediction. </w:t>
      </w:r>
      <w:r w:rsidRPr="000F7936">
        <w:rPr>
          <w:rFonts w:ascii="Times New Roman" w:hAnsi="Times New Roman" w:cs="Times New Roman"/>
          <w:i w:val="0"/>
          <w:color w:val="000000" w:themeColor="text1"/>
          <w:sz w:val="22"/>
          <w:szCs w:val="22"/>
          <w:lang w:val="en-US"/>
        </w:rPr>
        <w:t>a) Average weights of support vector regression across three linear SVR for brain age prediction using FDG-PET. Weights were highly correlated across models (r &gt; 0.</w:t>
      </w:r>
      <w:r w:rsidR="007F6824">
        <w:rPr>
          <w:rFonts w:ascii="Times New Roman" w:hAnsi="Times New Roman" w:cs="Times New Roman"/>
          <w:i w:val="0"/>
          <w:color w:val="000000" w:themeColor="text1"/>
          <w:sz w:val="22"/>
          <w:szCs w:val="22"/>
          <w:lang w:val="en-US"/>
        </w:rPr>
        <w:t>7</w:t>
      </w:r>
      <w:r w:rsidRPr="000F7936">
        <w:rPr>
          <w:rFonts w:ascii="Times New Roman" w:hAnsi="Times New Roman" w:cs="Times New Roman"/>
          <w:i w:val="0"/>
          <w:color w:val="000000" w:themeColor="text1"/>
          <w:sz w:val="22"/>
          <w:szCs w:val="22"/>
          <w:lang w:val="en-US"/>
        </w:rPr>
        <w:t>). b) Average weights of support vector regression across five linear SVR for brain age prediction using MRI. Weights were highly correlated across models (r &gt; 0.</w:t>
      </w:r>
      <w:r w:rsidR="003326B4">
        <w:rPr>
          <w:rFonts w:ascii="Times New Roman" w:hAnsi="Times New Roman" w:cs="Times New Roman"/>
          <w:i w:val="0"/>
          <w:color w:val="000000" w:themeColor="text1"/>
          <w:sz w:val="22"/>
          <w:szCs w:val="22"/>
          <w:lang w:val="en-US"/>
        </w:rPr>
        <w:t>7</w:t>
      </w:r>
      <w:r w:rsidR="00E34865">
        <w:rPr>
          <w:rFonts w:ascii="Times New Roman" w:hAnsi="Times New Roman" w:cs="Times New Roman"/>
          <w:i w:val="0"/>
          <w:color w:val="000000" w:themeColor="text1"/>
          <w:sz w:val="22"/>
          <w:szCs w:val="22"/>
          <w:lang w:val="en-US"/>
        </w:rPr>
        <w:t>).</w:t>
      </w:r>
    </w:p>
    <w:p w14:paraId="74BFA55F" w14:textId="6CED3A94" w:rsidR="00B25242" w:rsidRPr="000F7936" w:rsidRDefault="006A6AC5" w:rsidP="00B25242">
      <w:pPr>
        <w:pStyle w:val="KeinLeerraum"/>
        <w:spacing w:line="480" w:lineRule="auto"/>
        <w:jc w:val="both"/>
        <w:rPr>
          <w:rFonts w:ascii="Times New Roman" w:hAnsi="Times New Roman" w:cs="Times New Roman"/>
          <w:b/>
          <w:lang w:val="en-US"/>
        </w:rPr>
      </w:pPr>
      <w:r>
        <w:rPr>
          <w:rFonts w:ascii="Times New Roman" w:hAnsi="Times New Roman" w:cs="Times New Roman"/>
          <w:b/>
          <w:lang w:val="en-US"/>
        </w:rPr>
        <w:t>3</w:t>
      </w:r>
      <w:r w:rsidR="00B25242" w:rsidRPr="000F7936">
        <w:rPr>
          <w:rFonts w:ascii="Times New Roman" w:hAnsi="Times New Roman" w:cs="Times New Roman"/>
          <w:b/>
          <w:lang w:val="en-US"/>
        </w:rPr>
        <w:t xml:space="preserve">.3 </w:t>
      </w:r>
      <w:r>
        <w:rPr>
          <w:rFonts w:ascii="Times New Roman" w:hAnsi="Times New Roman" w:cs="Times New Roman"/>
          <w:b/>
          <w:lang w:val="en-US"/>
        </w:rPr>
        <w:t>BAG</w:t>
      </w:r>
      <w:r w:rsidR="00B25242" w:rsidRPr="000F7936">
        <w:rPr>
          <w:rFonts w:ascii="Times New Roman" w:hAnsi="Times New Roman" w:cs="Times New Roman"/>
          <w:b/>
          <w:lang w:val="en-US"/>
        </w:rPr>
        <w:t xml:space="preserve"> and Cognitive Performance</w:t>
      </w:r>
    </w:p>
    <w:p w14:paraId="4A6F5A73" w14:textId="3B73BD3C" w:rsidR="00B05C14" w:rsidRDefault="004A77EA" w:rsidP="00B25242">
      <w:pPr>
        <w:pStyle w:val="KeinLeerraum"/>
        <w:spacing w:line="480" w:lineRule="auto"/>
        <w:jc w:val="both"/>
        <w:rPr>
          <w:rFonts w:ascii="Times New Roman" w:hAnsi="Times New Roman" w:cs="Times New Roman"/>
          <w:lang w:val="en-US"/>
        </w:rPr>
      </w:pPr>
      <w:r>
        <w:rPr>
          <w:rFonts w:ascii="Times New Roman" w:hAnsi="Times New Roman" w:cs="Times New Roman"/>
          <w:lang w:val="en-US"/>
        </w:rPr>
        <w:t xml:space="preserve">Partial </w:t>
      </w:r>
      <w:r w:rsidR="00B25242" w:rsidRPr="000F7936">
        <w:rPr>
          <w:rFonts w:ascii="Times New Roman" w:hAnsi="Times New Roman" w:cs="Times New Roman"/>
          <w:lang w:val="en-US"/>
        </w:rPr>
        <w:t xml:space="preserve">correlations between </w:t>
      </w:r>
      <w:r w:rsidR="006A6AC5">
        <w:rPr>
          <w:rFonts w:ascii="Times New Roman" w:hAnsi="Times New Roman" w:cs="Times New Roman"/>
          <w:lang w:val="en-US"/>
        </w:rPr>
        <w:t>BAG</w:t>
      </w:r>
      <w:r w:rsidR="00B25242" w:rsidRPr="000F7936">
        <w:rPr>
          <w:rFonts w:ascii="Times New Roman" w:hAnsi="Times New Roman" w:cs="Times New Roman"/>
          <w:lang w:val="en-US"/>
        </w:rPr>
        <w:t xml:space="preserve"> </w:t>
      </w:r>
      <w:r w:rsidR="00B25242" w:rsidRPr="005C5B17">
        <w:rPr>
          <w:rFonts w:ascii="Times New Roman" w:hAnsi="Times New Roman" w:cs="Times New Roman"/>
          <w:lang w:val="en-US"/>
        </w:rPr>
        <w:t xml:space="preserve">and </w:t>
      </w:r>
      <w:r w:rsidR="004358DE" w:rsidRPr="005C5B17">
        <w:rPr>
          <w:rFonts w:ascii="Times New Roman" w:hAnsi="Times New Roman" w:cs="Times New Roman"/>
          <w:lang w:val="en-US"/>
        </w:rPr>
        <w:t xml:space="preserve">composite scores for </w:t>
      </w:r>
      <w:r w:rsidR="00B25242" w:rsidRPr="005C5B17">
        <w:rPr>
          <w:rFonts w:ascii="Times New Roman" w:hAnsi="Times New Roman" w:cs="Times New Roman"/>
          <w:lang w:val="en-US"/>
        </w:rPr>
        <w:t>memory (ADNI-MEM) and executive function scores (ADNI-EF) were calculated</w:t>
      </w:r>
      <w:r w:rsidR="00B25242" w:rsidRPr="000F7936">
        <w:rPr>
          <w:rFonts w:ascii="Times New Roman" w:hAnsi="Times New Roman" w:cs="Times New Roman"/>
          <w:lang w:val="en-US"/>
        </w:rPr>
        <w:t xml:space="preserve"> to evaluate whether </w:t>
      </w:r>
      <w:r w:rsidR="006A6AC5">
        <w:rPr>
          <w:rFonts w:ascii="Times New Roman" w:hAnsi="Times New Roman" w:cs="Times New Roman"/>
          <w:lang w:val="en-US"/>
        </w:rPr>
        <w:t>BAG</w:t>
      </w:r>
      <w:r w:rsidR="00B25242" w:rsidRPr="000F7936">
        <w:rPr>
          <w:rFonts w:ascii="Times New Roman" w:hAnsi="Times New Roman" w:cs="Times New Roman"/>
          <w:lang w:val="en-US"/>
        </w:rPr>
        <w:t xml:space="preserve"> is associated with cognitive performance in the two modalities</w:t>
      </w:r>
      <w:r w:rsidR="009A3C5A">
        <w:rPr>
          <w:rFonts w:ascii="Times New Roman" w:hAnsi="Times New Roman" w:cs="Times New Roman"/>
          <w:lang w:val="en-US"/>
        </w:rPr>
        <w:t xml:space="preserve"> using the ADNI samples</w:t>
      </w:r>
      <w:r w:rsidR="00B25242" w:rsidRPr="000F7936">
        <w:rPr>
          <w:rFonts w:ascii="Times New Roman" w:hAnsi="Times New Roman" w:cs="Times New Roman"/>
          <w:lang w:val="en-US"/>
        </w:rPr>
        <w:t xml:space="preserve">. </w:t>
      </w:r>
    </w:p>
    <w:p w14:paraId="0281EE0E" w14:textId="235E90CD" w:rsidR="00B05C14" w:rsidRPr="00B05C14" w:rsidRDefault="00B05C14" w:rsidP="00B05C14">
      <w:pPr>
        <w:pStyle w:val="KeinLeerraum"/>
        <w:spacing w:line="480" w:lineRule="auto"/>
        <w:ind w:firstLine="708"/>
        <w:jc w:val="both"/>
        <w:rPr>
          <w:rFonts w:ascii="Times New Roman" w:hAnsi="Times New Roman" w:cs="Times New Roman"/>
          <w:lang w:val="en-US"/>
        </w:rPr>
      </w:pPr>
      <w:r>
        <w:rPr>
          <w:rFonts w:ascii="Times New Roman" w:hAnsi="Times New Roman" w:cs="Times New Roman"/>
          <w:lang w:val="en-US"/>
        </w:rPr>
        <w:t>In CN, ADNI-MEM (</w:t>
      </w:r>
      <w:r>
        <w:rPr>
          <w:rFonts w:ascii="Times New Roman" w:hAnsi="Times New Roman" w:cs="Times New Roman"/>
          <w:i/>
          <w:lang w:val="en-US"/>
        </w:rPr>
        <w:t>p</w:t>
      </w:r>
      <w:r>
        <w:rPr>
          <w:rFonts w:ascii="Times New Roman" w:hAnsi="Times New Roman" w:cs="Times New Roman"/>
          <w:lang w:val="en-US"/>
        </w:rPr>
        <w:t xml:space="preserve"> = .64) and ADNI-EF (</w:t>
      </w:r>
      <w:r>
        <w:rPr>
          <w:rFonts w:ascii="Times New Roman" w:hAnsi="Times New Roman" w:cs="Times New Roman"/>
          <w:i/>
          <w:lang w:val="en-US"/>
        </w:rPr>
        <w:t>p</w:t>
      </w:r>
      <w:r>
        <w:rPr>
          <w:rFonts w:ascii="Times New Roman" w:hAnsi="Times New Roman" w:cs="Times New Roman"/>
          <w:lang w:val="en-US"/>
        </w:rPr>
        <w:t xml:space="preserve"> = .13) scores were normally distributed as assessed with the Shapiro Wilk test</w:t>
      </w:r>
      <w:r w:rsidR="00B93EDF">
        <w:rPr>
          <w:rFonts w:ascii="Times New Roman" w:hAnsi="Times New Roman" w:cs="Times New Roman"/>
          <w:lang w:val="en-US"/>
        </w:rPr>
        <w:t>, thus, P</w:t>
      </w:r>
      <w:r>
        <w:rPr>
          <w:rFonts w:ascii="Times New Roman" w:hAnsi="Times New Roman" w:cs="Times New Roman"/>
          <w:lang w:val="en-US"/>
        </w:rPr>
        <w:t xml:space="preserve">earson correlations were computed. Higher MRI-derived BAG was associated with lower ADNI-EF scores (r = -.137, </w:t>
      </w:r>
      <w:r>
        <w:rPr>
          <w:rFonts w:ascii="Times New Roman" w:hAnsi="Times New Roman" w:cs="Times New Roman"/>
          <w:i/>
          <w:lang w:val="en-US"/>
        </w:rPr>
        <w:t>p </w:t>
      </w:r>
      <w:r>
        <w:rPr>
          <w:rFonts w:ascii="Times New Roman" w:hAnsi="Times New Roman" w:cs="Times New Roman"/>
          <w:lang w:val="en-US"/>
        </w:rPr>
        <w:t>= .01). A marginal</w:t>
      </w:r>
      <w:r w:rsidR="007504E4">
        <w:rPr>
          <w:rFonts w:ascii="Times New Roman" w:hAnsi="Times New Roman" w:cs="Times New Roman"/>
          <w:lang w:val="en-US"/>
        </w:rPr>
        <w:t>ly significant</w:t>
      </w:r>
      <w:r>
        <w:rPr>
          <w:rFonts w:ascii="Times New Roman" w:hAnsi="Times New Roman" w:cs="Times New Roman"/>
          <w:lang w:val="en-US"/>
        </w:rPr>
        <w:t xml:space="preserve"> correlation was observed between FDG-PET-derived BAG and ADNI-MEM scores (r = -.100, </w:t>
      </w:r>
      <w:r>
        <w:rPr>
          <w:rFonts w:ascii="Times New Roman" w:hAnsi="Times New Roman" w:cs="Times New Roman"/>
          <w:i/>
          <w:lang w:val="en-US"/>
        </w:rPr>
        <w:t>p</w:t>
      </w:r>
      <w:r>
        <w:rPr>
          <w:rFonts w:ascii="Times New Roman" w:hAnsi="Times New Roman" w:cs="Times New Roman"/>
          <w:lang w:val="en-US"/>
        </w:rPr>
        <w:t xml:space="preserve"> = .06).</w:t>
      </w:r>
    </w:p>
    <w:p w14:paraId="3FD74778" w14:textId="2C239353" w:rsidR="00B25242" w:rsidRPr="000F7936" w:rsidRDefault="00B05C14" w:rsidP="00605109">
      <w:pPr>
        <w:pStyle w:val="KeinLeerraum"/>
        <w:spacing w:line="480" w:lineRule="auto"/>
        <w:ind w:firstLine="708"/>
        <w:jc w:val="both"/>
        <w:rPr>
          <w:rFonts w:ascii="Times New Roman" w:hAnsi="Times New Roman" w:cs="Times New Roman"/>
          <w:lang w:val="en-US"/>
        </w:rPr>
      </w:pPr>
      <w:r>
        <w:rPr>
          <w:rFonts w:ascii="Times New Roman" w:hAnsi="Times New Roman" w:cs="Times New Roman"/>
          <w:lang w:val="en-US"/>
        </w:rPr>
        <w:t>In MCI</w:t>
      </w:r>
      <w:r w:rsidR="00B25242" w:rsidRPr="000F7936">
        <w:rPr>
          <w:rFonts w:ascii="Times New Roman" w:hAnsi="Times New Roman" w:cs="Times New Roman"/>
          <w:lang w:val="en-US"/>
        </w:rPr>
        <w:t>,</w:t>
      </w:r>
      <w:r>
        <w:rPr>
          <w:rFonts w:ascii="Times New Roman" w:hAnsi="Times New Roman" w:cs="Times New Roman"/>
          <w:lang w:val="en-US"/>
        </w:rPr>
        <w:t xml:space="preserve"> ADNI-MEM (</w:t>
      </w:r>
      <w:r>
        <w:rPr>
          <w:rFonts w:ascii="Times New Roman" w:hAnsi="Times New Roman" w:cs="Times New Roman"/>
          <w:i/>
          <w:lang w:val="en-US"/>
        </w:rPr>
        <w:t>p</w:t>
      </w:r>
      <w:r>
        <w:rPr>
          <w:rFonts w:ascii="Times New Roman" w:hAnsi="Times New Roman" w:cs="Times New Roman"/>
          <w:lang w:val="en-US"/>
        </w:rPr>
        <w:t xml:space="preserve"> = .004) and ADNI-EF (</w:t>
      </w:r>
      <w:r>
        <w:rPr>
          <w:rFonts w:ascii="Times New Roman" w:hAnsi="Times New Roman" w:cs="Times New Roman"/>
          <w:i/>
          <w:lang w:val="en-US"/>
        </w:rPr>
        <w:t>p</w:t>
      </w:r>
      <w:r>
        <w:rPr>
          <w:rFonts w:ascii="Times New Roman" w:hAnsi="Times New Roman" w:cs="Times New Roman"/>
          <w:lang w:val="en-US"/>
        </w:rPr>
        <w:t xml:space="preserve"> = .05) were not normally distributed as assessed with the Shapiro Wilk test,</w:t>
      </w:r>
      <w:r w:rsidR="00B93EDF">
        <w:rPr>
          <w:rFonts w:ascii="Times New Roman" w:hAnsi="Times New Roman" w:cs="Times New Roman"/>
          <w:lang w:val="en-US"/>
        </w:rPr>
        <w:t xml:space="preserve"> thus, S</w:t>
      </w:r>
      <w:r>
        <w:rPr>
          <w:rFonts w:ascii="Times New Roman" w:hAnsi="Times New Roman" w:cs="Times New Roman"/>
          <w:lang w:val="en-US"/>
        </w:rPr>
        <w:t>pearman-rank correlations were assessed.</w:t>
      </w:r>
      <w:r w:rsidR="00B25242" w:rsidRPr="000F7936">
        <w:rPr>
          <w:rFonts w:ascii="Times New Roman" w:hAnsi="Times New Roman" w:cs="Times New Roman"/>
          <w:lang w:val="en-US"/>
        </w:rPr>
        <w:t xml:space="preserve"> </w:t>
      </w:r>
      <w:r>
        <w:rPr>
          <w:rFonts w:ascii="Times New Roman" w:hAnsi="Times New Roman" w:cs="Times New Roman"/>
          <w:lang w:val="en-US"/>
        </w:rPr>
        <w:t>Both, MRI- and FDG-PET-derived BAG were significantly negatively correlated with ADNI-MEM (</w:t>
      </w:r>
      <w:proofErr w:type="spellStart"/>
      <w:r>
        <w:rPr>
          <w:rFonts w:ascii="Times New Roman" w:hAnsi="Times New Roman" w:cs="Times New Roman"/>
          <w:lang w:val="en-US"/>
        </w:rPr>
        <w:t>r</w:t>
      </w:r>
      <w:r w:rsidR="00B93EDF">
        <w:rPr>
          <w:rFonts w:ascii="Times New Roman" w:hAnsi="Times New Roman" w:cs="Times New Roman"/>
          <w:lang w:val="en-US"/>
        </w:rPr>
        <w:t>ho</w:t>
      </w:r>
      <w:r>
        <w:rPr>
          <w:rFonts w:ascii="Times New Roman" w:hAnsi="Times New Roman" w:cs="Times New Roman"/>
          <w:vertAlign w:val="subscript"/>
          <w:lang w:val="en-US"/>
        </w:rPr>
        <w:t>MRI</w:t>
      </w:r>
      <w:proofErr w:type="spellEnd"/>
      <w:r>
        <w:rPr>
          <w:rFonts w:ascii="Times New Roman" w:hAnsi="Times New Roman" w:cs="Times New Roman"/>
          <w:lang w:val="en-US"/>
        </w:rPr>
        <w:t xml:space="preserve"> = </w:t>
      </w:r>
      <w:r w:rsidR="00605109">
        <w:rPr>
          <w:rFonts w:ascii="Times New Roman" w:hAnsi="Times New Roman" w:cs="Times New Roman"/>
          <w:lang w:val="en-US"/>
        </w:rPr>
        <w:t>-.379</w:t>
      </w:r>
      <w:r>
        <w:rPr>
          <w:rFonts w:ascii="Times New Roman" w:hAnsi="Times New Roman" w:cs="Times New Roman"/>
          <w:lang w:val="en-US"/>
        </w:rPr>
        <w:t xml:space="preserve">, </w:t>
      </w:r>
      <w:proofErr w:type="spellStart"/>
      <w:r>
        <w:rPr>
          <w:rFonts w:ascii="Times New Roman" w:hAnsi="Times New Roman" w:cs="Times New Roman"/>
          <w:i/>
          <w:lang w:val="en-US"/>
        </w:rPr>
        <w:t>p</w:t>
      </w:r>
      <w:r>
        <w:rPr>
          <w:rFonts w:ascii="Times New Roman" w:hAnsi="Times New Roman" w:cs="Times New Roman"/>
          <w:i/>
          <w:vertAlign w:val="subscript"/>
          <w:lang w:val="en-US"/>
        </w:rPr>
        <w:t>MRI</w:t>
      </w:r>
      <w:proofErr w:type="spellEnd"/>
      <w:r>
        <w:rPr>
          <w:rFonts w:ascii="Times New Roman" w:hAnsi="Times New Roman" w:cs="Times New Roman"/>
          <w:i/>
          <w:lang w:val="en-US"/>
        </w:rPr>
        <w:t xml:space="preserve"> </w:t>
      </w:r>
      <w:r w:rsidR="00605109">
        <w:rPr>
          <w:rFonts w:ascii="Times New Roman" w:hAnsi="Times New Roman" w:cs="Times New Roman"/>
          <w:i/>
          <w:lang w:val="en-US"/>
        </w:rPr>
        <w:t>&lt;</w:t>
      </w:r>
      <w:r w:rsidR="00605109">
        <w:rPr>
          <w:rFonts w:ascii="Times New Roman" w:hAnsi="Times New Roman" w:cs="Times New Roman"/>
          <w:lang w:val="en-US"/>
        </w:rPr>
        <w:t xml:space="preserve"> .0001</w:t>
      </w:r>
      <w:r>
        <w:rPr>
          <w:rFonts w:ascii="Times New Roman" w:hAnsi="Times New Roman" w:cs="Times New Roman"/>
          <w:lang w:val="en-US"/>
        </w:rPr>
        <w:t xml:space="preserve">; </w:t>
      </w:r>
      <w:proofErr w:type="spellStart"/>
      <w:r>
        <w:rPr>
          <w:rFonts w:ascii="Times New Roman" w:hAnsi="Times New Roman" w:cs="Times New Roman"/>
          <w:lang w:val="en-US"/>
        </w:rPr>
        <w:t>r</w:t>
      </w:r>
      <w:r w:rsidR="00B93EDF">
        <w:rPr>
          <w:rFonts w:ascii="Times New Roman" w:hAnsi="Times New Roman" w:cs="Times New Roman"/>
          <w:lang w:val="en-US"/>
        </w:rPr>
        <w:t>ho</w:t>
      </w:r>
      <w:r>
        <w:rPr>
          <w:rFonts w:ascii="Times New Roman" w:hAnsi="Times New Roman" w:cs="Times New Roman"/>
          <w:vertAlign w:val="subscript"/>
          <w:lang w:val="en-US"/>
        </w:rPr>
        <w:t>FDG</w:t>
      </w:r>
      <w:proofErr w:type="spellEnd"/>
      <w:r>
        <w:rPr>
          <w:rFonts w:ascii="Times New Roman" w:hAnsi="Times New Roman" w:cs="Times New Roman"/>
          <w:vertAlign w:val="subscript"/>
          <w:lang w:val="en-US"/>
        </w:rPr>
        <w:t>-PET</w:t>
      </w:r>
      <w:r>
        <w:rPr>
          <w:rFonts w:ascii="Times New Roman" w:hAnsi="Times New Roman" w:cs="Times New Roman"/>
          <w:lang w:val="en-US"/>
        </w:rPr>
        <w:t xml:space="preserve"> </w:t>
      </w:r>
      <w:r w:rsidR="00605109">
        <w:rPr>
          <w:rFonts w:ascii="Times New Roman" w:hAnsi="Times New Roman" w:cs="Times New Roman"/>
          <w:lang w:val="en-US"/>
        </w:rPr>
        <w:t>= -.237</w:t>
      </w:r>
      <w:r>
        <w:rPr>
          <w:rFonts w:ascii="Times New Roman" w:hAnsi="Times New Roman" w:cs="Times New Roman"/>
          <w:lang w:val="en-US"/>
        </w:rPr>
        <w:t xml:space="preserve">, </w:t>
      </w:r>
      <w:proofErr w:type="spellStart"/>
      <w:r>
        <w:rPr>
          <w:rFonts w:ascii="Times New Roman" w:hAnsi="Times New Roman" w:cs="Times New Roman"/>
          <w:i/>
          <w:lang w:val="en-US"/>
        </w:rPr>
        <w:t>p</w:t>
      </w:r>
      <w:r>
        <w:rPr>
          <w:rFonts w:ascii="Times New Roman" w:hAnsi="Times New Roman" w:cs="Times New Roman"/>
          <w:i/>
          <w:vertAlign w:val="subscript"/>
          <w:lang w:val="en-US"/>
        </w:rPr>
        <w:t>FDG</w:t>
      </w:r>
      <w:proofErr w:type="spellEnd"/>
      <w:r>
        <w:rPr>
          <w:rFonts w:ascii="Times New Roman" w:hAnsi="Times New Roman" w:cs="Times New Roman"/>
          <w:i/>
          <w:vertAlign w:val="subscript"/>
          <w:lang w:val="en-US"/>
        </w:rPr>
        <w:t>-PET</w:t>
      </w:r>
      <w:r>
        <w:rPr>
          <w:rFonts w:ascii="Times New Roman" w:hAnsi="Times New Roman" w:cs="Times New Roman"/>
          <w:i/>
          <w:lang w:val="en-US"/>
        </w:rPr>
        <w:t xml:space="preserve"> </w:t>
      </w:r>
      <w:r w:rsidR="00605109">
        <w:rPr>
          <w:rFonts w:ascii="Times New Roman" w:hAnsi="Times New Roman" w:cs="Times New Roman"/>
          <w:lang w:val="en-US"/>
        </w:rPr>
        <w:t>&lt; .0001</w:t>
      </w:r>
      <w:r>
        <w:rPr>
          <w:rFonts w:ascii="Times New Roman" w:hAnsi="Times New Roman" w:cs="Times New Roman"/>
          <w:lang w:val="en-US"/>
        </w:rPr>
        <w:t>) and ADNI-EF (</w:t>
      </w:r>
      <w:proofErr w:type="spellStart"/>
      <w:r>
        <w:rPr>
          <w:rFonts w:ascii="Times New Roman" w:hAnsi="Times New Roman" w:cs="Times New Roman"/>
          <w:lang w:val="en-US"/>
        </w:rPr>
        <w:t>r</w:t>
      </w:r>
      <w:r w:rsidR="00B93EDF">
        <w:rPr>
          <w:rFonts w:ascii="Times New Roman" w:hAnsi="Times New Roman" w:cs="Times New Roman"/>
          <w:lang w:val="en-US"/>
        </w:rPr>
        <w:t>ho</w:t>
      </w:r>
      <w:r>
        <w:rPr>
          <w:rFonts w:ascii="Times New Roman" w:hAnsi="Times New Roman" w:cs="Times New Roman"/>
          <w:vertAlign w:val="subscript"/>
          <w:lang w:val="en-US"/>
        </w:rPr>
        <w:t>MRI</w:t>
      </w:r>
      <w:proofErr w:type="spellEnd"/>
      <w:r>
        <w:rPr>
          <w:rFonts w:ascii="Times New Roman" w:hAnsi="Times New Roman" w:cs="Times New Roman"/>
          <w:lang w:val="en-US"/>
        </w:rPr>
        <w:t xml:space="preserve"> = </w:t>
      </w:r>
      <w:r w:rsidR="00605109">
        <w:rPr>
          <w:rFonts w:ascii="Times New Roman" w:hAnsi="Times New Roman" w:cs="Times New Roman"/>
          <w:lang w:val="en-US"/>
        </w:rPr>
        <w:t>-.272</w:t>
      </w:r>
      <w:r>
        <w:rPr>
          <w:rFonts w:ascii="Times New Roman" w:hAnsi="Times New Roman" w:cs="Times New Roman"/>
          <w:lang w:val="en-US"/>
        </w:rPr>
        <w:t xml:space="preserve">, </w:t>
      </w:r>
      <w:proofErr w:type="spellStart"/>
      <w:r>
        <w:rPr>
          <w:rFonts w:ascii="Times New Roman" w:hAnsi="Times New Roman" w:cs="Times New Roman"/>
          <w:i/>
          <w:lang w:val="en-US"/>
        </w:rPr>
        <w:t>p</w:t>
      </w:r>
      <w:r>
        <w:rPr>
          <w:rFonts w:ascii="Times New Roman" w:hAnsi="Times New Roman" w:cs="Times New Roman"/>
          <w:i/>
          <w:vertAlign w:val="subscript"/>
          <w:lang w:val="en-US"/>
        </w:rPr>
        <w:t>MRI</w:t>
      </w:r>
      <w:proofErr w:type="spellEnd"/>
      <w:r>
        <w:rPr>
          <w:rFonts w:ascii="Times New Roman" w:hAnsi="Times New Roman" w:cs="Times New Roman"/>
          <w:i/>
          <w:lang w:val="en-US"/>
        </w:rPr>
        <w:t xml:space="preserve"> </w:t>
      </w:r>
      <w:r w:rsidR="00605109">
        <w:rPr>
          <w:rFonts w:ascii="Times New Roman" w:hAnsi="Times New Roman" w:cs="Times New Roman"/>
          <w:i/>
          <w:lang w:val="en-US"/>
        </w:rPr>
        <w:t>&lt;</w:t>
      </w:r>
      <w:r w:rsidR="00605109">
        <w:rPr>
          <w:rFonts w:ascii="Times New Roman" w:hAnsi="Times New Roman" w:cs="Times New Roman"/>
          <w:lang w:val="en-US"/>
        </w:rPr>
        <w:t xml:space="preserve"> .0001</w:t>
      </w:r>
      <w:r>
        <w:rPr>
          <w:rFonts w:ascii="Times New Roman" w:hAnsi="Times New Roman" w:cs="Times New Roman"/>
          <w:lang w:val="en-US"/>
        </w:rPr>
        <w:t xml:space="preserve">; </w:t>
      </w:r>
      <w:proofErr w:type="spellStart"/>
      <w:r>
        <w:rPr>
          <w:rFonts w:ascii="Times New Roman" w:hAnsi="Times New Roman" w:cs="Times New Roman"/>
          <w:lang w:val="en-US"/>
        </w:rPr>
        <w:t>r</w:t>
      </w:r>
      <w:r w:rsidR="00B93EDF">
        <w:rPr>
          <w:rFonts w:ascii="Times New Roman" w:hAnsi="Times New Roman" w:cs="Times New Roman"/>
          <w:lang w:val="en-US"/>
        </w:rPr>
        <w:t>ho</w:t>
      </w:r>
      <w:r>
        <w:rPr>
          <w:rFonts w:ascii="Times New Roman" w:hAnsi="Times New Roman" w:cs="Times New Roman"/>
          <w:vertAlign w:val="subscript"/>
          <w:lang w:val="en-US"/>
        </w:rPr>
        <w:t>FDG</w:t>
      </w:r>
      <w:proofErr w:type="spellEnd"/>
      <w:r>
        <w:rPr>
          <w:rFonts w:ascii="Times New Roman" w:hAnsi="Times New Roman" w:cs="Times New Roman"/>
          <w:vertAlign w:val="subscript"/>
          <w:lang w:val="en-US"/>
        </w:rPr>
        <w:t>-PET</w:t>
      </w:r>
      <w:r>
        <w:rPr>
          <w:rFonts w:ascii="Times New Roman" w:hAnsi="Times New Roman" w:cs="Times New Roman"/>
          <w:lang w:val="en-US"/>
        </w:rPr>
        <w:t xml:space="preserve"> </w:t>
      </w:r>
      <w:r w:rsidR="00605109">
        <w:rPr>
          <w:rFonts w:ascii="Times New Roman" w:hAnsi="Times New Roman" w:cs="Times New Roman"/>
          <w:lang w:val="en-US"/>
        </w:rPr>
        <w:t>= -.243</w:t>
      </w:r>
      <w:r>
        <w:rPr>
          <w:rFonts w:ascii="Times New Roman" w:hAnsi="Times New Roman" w:cs="Times New Roman"/>
          <w:lang w:val="en-US"/>
        </w:rPr>
        <w:t xml:space="preserve">, </w:t>
      </w:r>
      <w:proofErr w:type="spellStart"/>
      <w:r>
        <w:rPr>
          <w:rFonts w:ascii="Times New Roman" w:hAnsi="Times New Roman" w:cs="Times New Roman"/>
          <w:i/>
          <w:lang w:val="en-US"/>
        </w:rPr>
        <w:t>p</w:t>
      </w:r>
      <w:r>
        <w:rPr>
          <w:rFonts w:ascii="Times New Roman" w:hAnsi="Times New Roman" w:cs="Times New Roman"/>
          <w:i/>
          <w:vertAlign w:val="subscript"/>
          <w:lang w:val="en-US"/>
        </w:rPr>
        <w:t>FDG</w:t>
      </w:r>
      <w:proofErr w:type="spellEnd"/>
      <w:r>
        <w:rPr>
          <w:rFonts w:ascii="Times New Roman" w:hAnsi="Times New Roman" w:cs="Times New Roman"/>
          <w:i/>
          <w:vertAlign w:val="subscript"/>
          <w:lang w:val="en-US"/>
        </w:rPr>
        <w:t>-</w:t>
      </w:r>
      <w:proofErr w:type="gramStart"/>
      <w:r>
        <w:rPr>
          <w:rFonts w:ascii="Times New Roman" w:hAnsi="Times New Roman" w:cs="Times New Roman"/>
          <w:i/>
          <w:vertAlign w:val="subscript"/>
          <w:lang w:val="en-US"/>
        </w:rPr>
        <w:t>PET</w:t>
      </w:r>
      <w:r>
        <w:rPr>
          <w:rFonts w:ascii="Times New Roman" w:hAnsi="Times New Roman" w:cs="Times New Roman"/>
          <w:i/>
          <w:lang w:val="en-US"/>
        </w:rPr>
        <w:t xml:space="preserve"> </w:t>
      </w:r>
      <w:r>
        <w:rPr>
          <w:rFonts w:ascii="Times New Roman" w:hAnsi="Times New Roman" w:cs="Times New Roman"/>
          <w:lang w:val="en-US"/>
        </w:rPr>
        <w:t xml:space="preserve"> </w:t>
      </w:r>
      <w:r w:rsidR="00605109">
        <w:rPr>
          <w:rFonts w:ascii="Times New Roman" w:hAnsi="Times New Roman" w:cs="Times New Roman"/>
          <w:lang w:val="en-US"/>
        </w:rPr>
        <w:t>&lt;</w:t>
      </w:r>
      <w:proofErr w:type="gramEnd"/>
      <w:r w:rsidR="00605109">
        <w:rPr>
          <w:rFonts w:ascii="Times New Roman" w:hAnsi="Times New Roman" w:cs="Times New Roman"/>
          <w:lang w:val="en-US"/>
        </w:rPr>
        <w:t xml:space="preserve"> .0001</w:t>
      </w:r>
      <w:r>
        <w:rPr>
          <w:rFonts w:ascii="Times New Roman" w:hAnsi="Times New Roman" w:cs="Times New Roman"/>
          <w:lang w:val="en-US"/>
        </w:rPr>
        <w:t>).</w:t>
      </w:r>
      <w:r w:rsidR="00605109">
        <w:rPr>
          <w:rFonts w:ascii="Times New Roman" w:hAnsi="Times New Roman" w:cs="Times New Roman"/>
          <w:lang w:val="en-US"/>
        </w:rPr>
        <w:t xml:space="preserve"> </w:t>
      </w:r>
    </w:p>
    <w:p w14:paraId="62AA75B6" w14:textId="23C4C468" w:rsidR="005B4AC5" w:rsidRDefault="006A6AC5" w:rsidP="005B4AC5">
      <w:pPr>
        <w:pStyle w:val="KeinLeerraum"/>
        <w:spacing w:line="480" w:lineRule="auto"/>
        <w:jc w:val="both"/>
        <w:rPr>
          <w:rFonts w:ascii="Times New Roman" w:hAnsi="Times New Roman" w:cs="Times New Roman"/>
          <w:b/>
          <w:lang w:val="en-US"/>
        </w:rPr>
      </w:pPr>
      <w:r>
        <w:rPr>
          <w:rFonts w:ascii="Times New Roman" w:hAnsi="Times New Roman" w:cs="Times New Roman"/>
          <w:b/>
          <w:lang w:val="en-US"/>
        </w:rPr>
        <w:t>3</w:t>
      </w:r>
      <w:r w:rsidR="005B4AC5" w:rsidRPr="000F7936">
        <w:rPr>
          <w:rFonts w:ascii="Times New Roman" w:hAnsi="Times New Roman" w:cs="Times New Roman"/>
          <w:b/>
          <w:lang w:val="en-US"/>
        </w:rPr>
        <w:t xml:space="preserve">.4 </w:t>
      </w:r>
      <w:r>
        <w:rPr>
          <w:rFonts w:ascii="Times New Roman" w:hAnsi="Times New Roman" w:cs="Times New Roman"/>
          <w:b/>
          <w:lang w:val="en-US"/>
        </w:rPr>
        <w:t>BAG</w:t>
      </w:r>
      <w:r w:rsidR="005B4AC5" w:rsidRPr="000F7936">
        <w:rPr>
          <w:rFonts w:ascii="Times New Roman" w:hAnsi="Times New Roman" w:cs="Times New Roman"/>
          <w:b/>
          <w:lang w:val="en-US"/>
        </w:rPr>
        <w:t xml:space="preserve"> and AD Neuropathology</w:t>
      </w:r>
    </w:p>
    <w:p w14:paraId="5922DC40" w14:textId="0963952C" w:rsidR="00B93EDF" w:rsidRDefault="00B93EDF" w:rsidP="00B93EDF">
      <w:pPr>
        <w:pStyle w:val="KeinLeerraum"/>
        <w:spacing w:line="480" w:lineRule="auto"/>
        <w:jc w:val="both"/>
        <w:rPr>
          <w:rFonts w:ascii="Times New Roman" w:hAnsi="Times New Roman" w:cs="Times New Roman"/>
          <w:lang w:val="en-US"/>
        </w:rPr>
      </w:pPr>
      <w:r>
        <w:rPr>
          <w:rFonts w:ascii="Times New Roman" w:hAnsi="Times New Roman" w:cs="Times New Roman"/>
          <w:lang w:val="en-US"/>
        </w:rPr>
        <w:lastRenderedPageBreak/>
        <w:t xml:space="preserve">Partial </w:t>
      </w:r>
      <w:r w:rsidRPr="000F7936">
        <w:rPr>
          <w:rFonts w:ascii="Times New Roman" w:hAnsi="Times New Roman" w:cs="Times New Roman"/>
          <w:lang w:val="en-US"/>
        </w:rPr>
        <w:t xml:space="preserve">correlations between </w:t>
      </w:r>
      <w:r>
        <w:rPr>
          <w:rFonts w:ascii="Times New Roman" w:hAnsi="Times New Roman" w:cs="Times New Roman"/>
          <w:lang w:val="en-US"/>
        </w:rPr>
        <w:t>BAG</w:t>
      </w:r>
      <w:r w:rsidRPr="000F7936">
        <w:rPr>
          <w:rFonts w:ascii="Times New Roman" w:hAnsi="Times New Roman" w:cs="Times New Roman"/>
          <w:lang w:val="en-US"/>
        </w:rPr>
        <w:t xml:space="preserve"> </w:t>
      </w:r>
      <w:r w:rsidRPr="005C5B17">
        <w:rPr>
          <w:rFonts w:ascii="Times New Roman" w:hAnsi="Times New Roman" w:cs="Times New Roman"/>
          <w:lang w:val="en-US"/>
        </w:rPr>
        <w:t xml:space="preserve">and </w:t>
      </w:r>
      <w:r w:rsidRPr="000F7936">
        <w:rPr>
          <w:rFonts w:ascii="Times New Roman" w:hAnsi="Times New Roman" w:cs="Times New Roman"/>
          <w:lang w:val="en-US"/>
        </w:rPr>
        <w:t>PET amyloid status (global AV45), CSF β-amyloid</w:t>
      </w:r>
      <w:r w:rsidRPr="000F7936">
        <w:rPr>
          <w:rFonts w:ascii="Times New Roman" w:hAnsi="Times New Roman" w:cs="Times New Roman"/>
          <w:vertAlign w:val="subscript"/>
          <w:lang w:val="en-US"/>
        </w:rPr>
        <w:t xml:space="preserve">1–42 </w:t>
      </w:r>
      <w:r w:rsidRPr="000F7936">
        <w:rPr>
          <w:rFonts w:ascii="Times New Roman" w:hAnsi="Times New Roman" w:cs="Times New Roman"/>
          <w:lang w:val="en-US"/>
        </w:rPr>
        <w:t>(CSF Aβ</w:t>
      </w:r>
      <w:r w:rsidRPr="000F7936">
        <w:rPr>
          <w:rFonts w:ascii="Times New Roman" w:hAnsi="Times New Roman" w:cs="Times New Roman"/>
          <w:vertAlign w:val="subscript"/>
          <w:lang w:val="en-US"/>
        </w:rPr>
        <w:t>1-42</w:t>
      </w:r>
      <w:r w:rsidRPr="000F7936">
        <w:rPr>
          <w:rFonts w:ascii="Times New Roman" w:hAnsi="Times New Roman" w:cs="Times New Roman"/>
          <w:lang w:val="en-US"/>
        </w:rPr>
        <w:t>), CSF total-tau (CSF Tau) and CSF phospho-tau</w:t>
      </w:r>
      <w:r w:rsidRPr="000F7936">
        <w:rPr>
          <w:rFonts w:ascii="Times New Roman" w:hAnsi="Times New Roman" w:cs="Times New Roman"/>
          <w:vertAlign w:val="subscript"/>
          <w:lang w:val="en-US"/>
        </w:rPr>
        <w:t>181</w:t>
      </w:r>
      <w:r w:rsidRPr="000F7936">
        <w:rPr>
          <w:rFonts w:ascii="Times New Roman" w:hAnsi="Times New Roman" w:cs="Times New Roman"/>
          <w:lang w:val="en-US"/>
        </w:rPr>
        <w:t xml:space="preserve"> (CSF pTau</w:t>
      </w:r>
      <w:r w:rsidRPr="000F7936">
        <w:rPr>
          <w:rFonts w:ascii="Times New Roman" w:hAnsi="Times New Roman" w:cs="Times New Roman"/>
          <w:vertAlign w:val="subscript"/>
          <w:lang w:val="en-US"/>
        </w:rPr>
        <w:t>181</w:t>
      </w:r>
      <w:r w:rsidRPr="000F7936">
        <w:rPr>
          <w:rFonts w:ascii="Times New Roman" w:hAnsi="Times New Roman" w:cs="Times New Roman"/>
          <w:lang w:val="en-US"/>
        </w:rPr>
        <w:t>)</w:t>
      </w:r>
      <w:r>
        <w:rPr>
          <w:rFonts w:ascii="Times New Roman" w:hAnsi="Times New Roman" w:cs="Times New Roman"/>
          <w:lang w:val="en-US"/>
        </w:rPr>
        <w:t xml:space="preserve"> </w:t>
      </w:r>
      <w:proofErr w:type="gramStart"/>
      <w:r w:rsidRPr="005C5B17">
        <w:rPr>
          <w:rFonts w:ascii="Times New Roman" w:hAnsi="Times New Roman" w:cs="Times New Roman"/>
          <w:lang w:val="en-US"/>
        </w:rPr>
        <w:t>were calculated</w:t>
      </w:r>
      <w:proofErr w:type="gramEnd"/>
      <w:r w:rsidRPr="000F7936">
        <w:rPr>
          <w:rFonts w:ascii="Times New Roman" w:hAnsi="Times New Roman" w:cs="Times New Roman"/>
          <w:lang w:val="en-US"/>
        </w:rPr>
        <w:t xml:space="preserve"> to evaluate whether </w:t>
      </w:r>
      <w:r>
        <w:rPr>
          <w:rFonts w:ascii="Times New Roman" w:hAnsi="Times New Roman" w:cs="Times New Roman"/>
          <w:lang w:val="en-US"/>
        </w:rPr>
        <w:t>BAG</w:t>
      </w:r>
      <w:r w:rsidRPr="000F7936">
        <w:rPr>
          <w:rFonts w:ascii="Times New Roman" w:hAnsi="Times New Roman" w:cs="Times New Roman"/>
          <w:lang w:val="en-US"/>
        </w:rPr>
        <w:t xml:space="preserve"> is associated with AD neuropathology in the two modalities</w:t>
      </w:r>
      <w:r w:rsidR="009A3C5A">
        <w:rPr>
          <w:rFonts w:ascii="Times New Roman" w:hAnsi="Times New Roman" w:cs="Times New Roman"/>
          <w:lang w:val="en-US"/>
        </w:rPr>
        <w:t xml:space="preserve"> using the </w:t>
      </w:r>
      <w:r w:rsidR="00E272C8">
        <w:rPr>
          <w:rFonts w:ascii="Times New Roman" w:hAnsi="Times New Roman" w:cs="Times New Roman"/>
          <w:lang w:val="en-US"/>
        </w:rPr>
        <w:t>ADNI sample</w:t>
      </w:r>
      <w:r w:rsidRPr="000F7936">
        <w:rPr>
          <w:rFonts w:ascii="Times New Roman" w:hAnsi="Times New Roman" w:cs="Times New Roman"/>
          <w:lang w:val="en-US"/>
        </w:rPr>
        <w:t xml:space="preserve">. </w:t>
      </w:r>
    </w:p>
    <w:p w14:paraId="591E0537" w14:textId="588B5CAA" w:rsidR="00B25242" w:rsidRPr="000F7936" w:rsidRDefault="00D43126" w:rsidP="00D43126">
      <w:pPr>
        <w:pStyle w:val="KeinLeerraum"/>
        <w:spacing w:line="480" w:lineRule="auto"/>
        <w:ind w:firstLine="708"/>
        <w:jc w:val="both"/>
        <w:rPr>
          <w:rFonts w:ascii="Times New Roman" w:hAnsi="Times New Roman" w:cs="Times New Roman"/>
          <w:lang w:val="en-US"/>
        </w:rPr>
      </w:pPr>
      <w:r>
        <w:rPr>
          <w:rFonts w:ascii="Times New Roman" w:hAnsi="Times New Roman" w:cs="Times New Roman"/>
          <w:lang w:val="en-US"/>
        </w:rPr>
        <w:t>In CN</w:t>
      </w:r>
      <w:r w:rsidR="009A3C5A">
        <w:rPr>
          <w:rFonts w:ascii="Times New Roman" w:hAnsi="Times New Roman" w:cs="Times New Roman"/>
          <w:lang w:val="en-US"/>
        </w:rPr>
        <w:t>+SCI</w:t>
      </w:r>
      <w:r w:rsidR="009A3C5A">
        <w:rPr>
          <w:rFonts w:ascii="Times New Roman" w:hAnsi="Times New Roman" w:cs="Times New Roman"/>
          <w:vertAlign w:val="subscript"/>
          <w:lang w:val="en-US"/>
        </w:rPr>
        <w:t>ADNI</w:t>
      </w:r>
      <w:r w:rsidR="005B4AC5" w:rsidRPr="000F7936">
        <w:rPr>
          <w:rFonts w:ascii="Times New Roman" w:hAnsi="Times New Roman" w:cs="Times New Roman"/>
          <w:lang w:val="en-US"/>
        </w:rPr>
        <w:t xml:space="preserve">, </w:t>
      </w:r>
      <w:r>
        <w:rPr>
          <w:rFonts w:ascii="Times New Roman" w:hAnsi="Times New Roman" w:cs="Times New Roman"/>
          <w:lang w:val="en-US"/>
        </w:rPr>
        <w:t xml:space="preserve">higher MRI- and FDG-PET-derived BAG were both correlated with a decrease in CSF </w:t>
      </w:r>
      <w:r w:rsidRPr="000F7936">
        <w:rPr>
          <w:rFonts w:ascii="Times New Roman" w:hAnsi="Times New Roman" w:cs="Times New Roman"/>
          <w:lang w:val="en-US"/>
        </w:rPr>
        <w:t>Aβ</w:t>
      </w:r>
      <w:r w:rsidRPr="000F7936">
        <w:rPr>
          <w:rFonts w:ascii="Times New Roman" w:hAnsi="Times New Roman" w:cs="Times New Roman"/>
          <w:vertAlign w:val="subscript"/>
          <w:lang w:val="en-US"/>
        </w:rPr>
        <w:t>1-42</w:t>
      </w:r>
      <w:r>
        <w:rPr>
          <w:rFonts w:ascii="Times New Roman" w:hAnsi="Times New Roman" w:cs="Times New Roman"/>
          <w:vertAlign w:val="subscript"/>
          <w:lang w:val="en-US"/>
        </w:rPr>
        <w:t xml:space="preserve"> </w:t>
      </w:r>
      <w:r>
        <w:rPr>
          <w:rFonts w:ascii="Times New Roman" w:hAnsi="Times New Roman" w:cs="Times New Roman"/>
          <w:lang w:val="en-US"/>
        </w:rPr>
        <w:t>(</w:t>
      </w:r>
      <w:proofErr w:type="spellStart"/>
      <w:r>
        <w:rPr>
          <w:rFonts w:ascii="Times New Roman" w:hAnsi="Times New Roman" w:cs="Times New Roman"/>
          <w:lang w:val="en-US"/>
        </w:rPr>
        <w:t>rho</w:t>
      </w:r>
      <w:r>
        <w:rPr>
          <w:rFonts w:ascii="Times New Roman" w:hAnsi="Times New Roman" w:cs="Times New Roman"/>
          <w:vertAlign w:val="subscript"/>
          <w:lang w:val="en-US"/>
        </w:rPr>
        <w:t>MRI</w:t>
      </w:r>
      <w:proofErr w:type="spellEnd"/>
      <w:r>
        <w:rPr>
          <w:rFonts w:ascii="Times New Roman" w:hAnsi="Times New Roman" w:cs="Times New Roman"/>
          <w:lang w:val="en-US"/>
        </w:rPr>
        <w:t xml:space="preserve"> = -.152, </w:t>
      </w:r>
      <w:proofErr w:type="spellStart"/>
      <w:r>
        <w:rPr>
          <w:rFonts w:ascii="Times New Roman" w:hAnsi="Times New Roman" w:cs="Times New Roman"/>
          <w:i/>
          <w:lang w:val="en-US"/>
        </w:rPr>
        <w:t>p</w:t>
      </w:r>
      <w:r>
        <w:rPr>
          <w:rFonts w:ascii="Times New Roman" w:hAnsi="Times New Roman" w:cs="Times New Roman"/>
          <w:i/>
          <w:vertAlign w:val="subscript"/>
          <w:lang w:val="en-US"/>
        </w:rPr>
        <w:t>MRI</w:t>
      </w:r>
      <w:proofErr w:type="spellEnd"/>
      <w:r>
        <w:rPr>
          <w:rFonts w:ascii="Times New Roman" w:hAnsi="Times New Roman" w:cs="Times New Roman"/>
          <w:i/>
          <w:lang w:val="en-US"/>
        </w:rPr>
        <w:t xml:space="preserve"> </w:t>
      </w:r>
      <w:r>
        <w:rPr>
          <w:rFonts w:ascii="Times New Roman" w:hAnsi="Times New Roman" w:cs="Times New Roman"/>
          <w:lang w:val="en-US"/>
        </w:rPr>
        <w:t xml:space="preserve">.012; </w:t>
      </w:r>
      <w:proofErr w:type="spellStart"/>
      <w:r>
        <w:rPr>
          <w:rFonts w:ascii="Times New Roman" w:hAnsi="Times New Roman" w:cs="Times New Roman"/>
          <w:lang w:val="en-US"/>
        </w:rPr>
        <w:t>rho</w:t>
      </w:r>
      <w:r>
        <w:rPr>
          <w:rFonts w:ascii="Times New Roman" w:hAnsi="Times New Roman" w:cs="Times New Roman"/>
          <w:vertAlign w:val="subscript"/>
          <w:lang w:val="en-US"/>
        </w:rPr>
        <w:t>FDG</w:t>
      </w:r>
      <w:proofErr w:type="spellEnd"/>
      <w:r>
        <w:rPr>
          <w:rFonts w:ascii="Times New Roman" w:hAnsi="Times New Roman" w:cs="Times New Roman"/>
          <w:vertAlign w:val="subscript"/>
          <w:lang w:val="en-US"/>
        </w:rPr>
        <w:t>-PET</w:t>
      </w:r>
      <w:r>
        <w:rPr>
          <w:rFonts w:ascii="Times New Roman" w:hAnsi="Times New Roman" w:cs="Times New Roman"/>
          <w:lang w:val="en-US"/>
        </w:rPr>
        <w:t xml:space="preserve"> = -.152, </w:t>
      </w:r>
      <w:proofErr w:type="spellStart"/>
      <w:r>
        <w:rPr>
          <w:rFonts w:ascii="Times New Roman" w:hAnsi="Times New Roman" w:cs="Times New Roman"/>
          <w:i/>
          <w:lang w:val="en-US"/>
        </w:rPr>
        <w:t>p</w:t>
      </w:r>
      <w:r>
        <w:rPr>
          <w:rFonts w:ascii="Times New Roman" w:hAnsi="Times New Roman" w:cs="Times New Roman"/>
          <w:i/>
          <w:vertAlign w:val="subscript"/>
          <w:lang w:val="en-US"/>
        </w:rPr>
        <w:t>FDG</w:t>
      </w:r>
      <w:proofErr w:type="spellEnd"/>
      <w:r>
        <w:rPr>
          <w:rFonts w:ascii="Times New Roman" w:hAnsi="Times New Roman" w:cs="Times New Roman"/>
          <w:i/>
          <w:vertAlign w:val="subscript"/>
          <w:lang w:val="en-US"/>
        </w:rPr>
        <w:t>-PET</w:t>
      </w:r>
      <w:r>
        <w:rPr>
          <w:rFonts w:ascii="Times New Roman" w:hAnsi="Times New Roman" w:cs="Times New Roman"/>
          <w:i/>
          <w:lang w:val="en-US"/>
        </w:rPr>
        <w:t xml:space="preserve"> </w:t>
      </w:r>
      <w:r>
        <w:rPr>
          <w:rFonts w:ascii="Times New Roman" w:hAnsi="Times New Roman" w:cs="Times New Roman"/>
          <w:lang w:val="en-US"/>
        </w:rPr>
        <w:t xml:space="preserve">= .012), but none of the other pathological variables. </w:t>
      </w:r>
      <w:r w:rsidR="00B93EDF">
        <w:rPr>
          <w:rFonts w:ascii="Times New Roman" w:hAnsi="Times New Roman" w:cs="Times New Roman"/>
          <w:lang w:val="en-US"/>
        </w:rPr>
        <w:t>In MCI</w:t>
      </w:r>
      <w:r w:rsidR="009A3C5A">
        <w:rPr>
          <w:rFonts w:ascii="Times New Roman" w:hAnsi="Times New Roman" w:cs="Times New Roman"/>
          <w:vertAlign w:val="subscript"/>
          <w:lang w:val="en-US"/>
        </w:rPr>
        <w:t>ADNI</w:t>
      </w:r>
      <w:r w:rsidR="00B93EDF" w:rsidRPr="000F7936">
        <w:rPr>
          <w:rFonts w:ascii="Times New Roman" w:hAnsi="Times New Roman" w:cs="Times New Roman"/>
          <w:lang w:val="en-US"/>
        </w:rPr>
        <w:t>,</w:t>
      </w:r>
      <w:r w:rsidR="00B93EDF">
        <w:rPr>
          <w:rFonts w:ascii="Times New Roman" w:hAnsi="Times New Roman" w:cs="Times New Roman"/>
          <w:lang w:val="en-US"/>
        </w:rPr>
        <w:t xml:space="preserve"> </w:t>
      </w:r>
      <w:r>
        <w:rPr>
          <w:rFonts w:ascii="Times New Roman" w:hAnsi="Times New Roman" w:cs="Times New Roman"/>
          <w:lang w:val="en-US"/>
        </w:rPr>
        <w:t>both</w:t>
      </w:r>
      <w:r w:rsidR="00B93EDF">
        <w:rPr>
          <w:rFonts w:ascii="Times New Roman" w:hAnsi="Times New Roman" w:cs="Times New Roman"/>
          <w:lang w:val="en-US"/>
        </w:rPr>
        <w:t xml:space="preserve">, higher MRI- and FDG-PET-derived BAG were associated with </w:t>
      </w:r>
      <w:r>
        <w:rPr>
          <w:rFonts w:ascii="Times New Roman" w:hAnsi="Times New Roman" w:cs="Times New Roman"/>
          <w:lang w:val="en-US"/>
        </w:rPr>
        <w:t>enhanced</w:t>
      </w:r>
      <w:r w:rsidR="00B93EDF">
        <w:rPr>
          <w:rFonts w:ascii="Times New Roman" w:hAnsi="Times New Roman" w:cs="Times New Roman"/>
          <w:lang w:val="en-US"/>
        </w:rPr>
        <w:t xml:space="preserve"> amyloid accumulation, as reflected by significant negative correlations with </w:t>
      </w:r>
      <w:r w:rsidR="00B93EDF" w:rsidRPr="000F7936">
        <w:rPr>
          <w:rFonts w:ascii="Times New Roman" w:hAnsi="Times New Roman" w:cs="Times New Roman"/>
          <w:lang w:val="en-US"/>
        </w:rPr>
        <w:t>CSF Aβ</w:t>
      </w:r>
      <w:r w:rsidR="00B93EDF" w:rsidRPr="000F7936">
        <w:rPr>
          <w:rFonts w:ascii="Times New Roman" w:hAnsi="Times New Roman" w:cs="Times New Roman"/>
          <w:vertAlign w:val="subscript"/>
          <w:lang w:val="en-US"/>
        </w:rPr>
        <w:t>1-42</w:t>
      </w:r>
      <w:r w:rsidR="00B93EDF">
        <w:rPr>
          <w:rFonts w:ascii="Times New Roman" w:hAnsi="Times New Roman" w:cs="Times New Roman"/>
          <w:lang w:val="en-US"/>
        </w:rPr>
        <w:t xml:space="preserve"> (</w:t>
      </w:r>
      <w:proofErr w:type="spellStart"/>
      <w:r w:rsidR="00B93EDF">
        <w:rPr>
          <w:rFonts w:ascii="Times New Roman" w:hAnsi="Times New Roman" w:cs="Times New Roman"/>
          <w:lang w:val="en-US"/>
        </w:rPr>
        <w:t>r</w:t>
      </w:r>
      <w:r>
        <w:rPr>
          <w:rFonts w:ascii="Times New Roman" w:hAnsi="Times New Roman" w:cs="Times New Roman"/>
          <w:lang w:val="en-US"/>
        </w:rPr>
        <w:t>ho</w:t>
      </w:r>
      <w:r w:rsidR="00B93EDF">
        <w:rPr>
          <w:rFonts w:ascii="Times New Roman" w:hAnsi="Times New Roman" w:cs="Times New Roman"/>
          <w:vertAlign w:val="subscript"/>
          <w:lang w:val="en-US"/>
        </w:rPr>
        <w:t>MRI</w:t>
      </w:r>
      <w:proofErr w:type="spellEnd"/>
      <w:r w:rsidR="00B93EDF">
        <w:rPr>
          <w:rFonts w:ascii="Times New Roman" w:hAnsi="Times New Roman" w:cs="Times New Roman"/>
          <w:lang w:val="en-US"/>
        </w:rPr>
        <w:t xml:space="preserve"> = -.232, </w:t>
      </w:r>
      <w:proofErr w:type="spellStart"/>
      <w:r w:rsidR="00B93EDF">
        <w:rPr>
          <w:rFonts w:ascii="Times New Roman" w:hAnsi="Times New Roman" w:cs="Times New Roman"/>
          <w:i/>
          <w:lang w:val="en-US"/>
        </w:rPr>
        <w:t>p</w:t>
      </w:r>
      <w:r w:rsidR="00B93EDF">
        <w:rPr>
          <w:rFonts w:ascii="Times New Roman" w:hAnsi="Times New Roman" w:cs="Times New Roman"/>
          <w:i/>
          <w:vertAlign w:val="subscript"/>
          <w:lang w:val="en-US"/>
        </w:rPr>
        <w:t>MRI</w:t>
      </w:r>
      <w:proofErr w:type="spellEnd"/>
      <w:r w:rsidR="00B93EDF">
        <w:rPr>
          <w:rFonts w:ascii="Times New Roman" w:hAnsi="Times New Roman" w:cs="Times New Roman"/>
          <w:i/>
          <w:lang w:val="en-US"/>
        </w:rPr>
        <w:t xml:space="preserve"> &lt;</w:t>
      </w:r>
      <w:r w:rsidR="00B93EDF">
        <w:rPr>
          <w:rFonts w:ascii="Times New Roman" w:hAnsi="Times New Roman" w:cs="Times New Roman"/>
          <w:lang w:val="en-US"/>
        </w:rPr>
        <w:t xml:space="preserve"> .0001; </w:t>
      </w:r>
      <w:proofErr w:type="spellStart"/>
      <w:r w:rsidR="00B93EDF">
        <w:rPr>
          <w:rFonts w:ascii="Times New Roman" w:hAnsi="Times New Roman" w:cs="Times New Roman"/>
          <w:lang w:val="en-US"/>
        </w:rPr>
        <w:t>r</w:t>
      </w:r>
      <w:r>
        <w:rPr>
          <w:rFonts w:ascii="Times New Roman" w:hAnsi="Times New Roman" w:cs="Times New Roman"/>
          <w:lang w:val="en-US"/>
        </w:rPr>
        <w:t>ho</w:t>
      </w:r>
      <w:r w:rsidR="00B93EDF">
        <w:rPr>
          <w:rFonts w:ascii="Times New Roman" w:hAnsi="Times New Roman" w:cs="Times New Roman"/>
          <w:vertAlign w:val="subscript"/>
          <w:lang w:val="en-US"/>
        </w:rPr>
        <w:t>FDG</w:t>
      </w:r>
      <w:proofErr w:type="spellEnd"/>
      <w:r w:rsidR="00B93EDF">
        <w:rPr>
          <w:rFonts w:ascii="Times New Roman" w:hAnsi="Times New Roman" w:cs="Times New Roman"/>
          <w:vertAlign w:val="subscript"/>
          <w:lang w:val="en-US"/>
        </w:rPr>
        <w:t>-PET</w:t>
      </w:r>
      <w:r w:rsidR="00B93EDF">
        <w:rPr>
          <w:rFonts w:ascii="Times New Roman" w:hAnsi="Times New Roman" w:cs="Times New Roman"/>
          <w:lang w:val="en-US"/>
        </w:rPr>
        <w:t xml:space="preserve"> = -.144, </w:t>
      </w:r>
      <w:proofErr w:type="spellStart"/>
      <w:r w:rsidR="00B93EDF">
        <w:rPr>
          <w:rFonts w:ascii="Times New Roman" w:hAnsi="Times New Roman" w:cs="Times New Roman"/>
          <w:i/>
          <w:lang w:val="en-US"/>
        </w:rPr>
        <w:t>p</w:t>
      </w:r>
      <w:r w:rsidR="00B93EDF">
        <w:rPr>
          <w:rFonts w:ascii="Times New Roman" w:hAnsi="Times New Roman" w:cs="Times New Roman"/>
          <w:i/>
          <w:vertAlign w:val="subscript"/>
          <w:lang w:val="en-US"/>
        </w:rPr>
        <w:t>FDG</w:t>
      </w:r>
      <w:proofErr w:type="spellEnd"/>
      <w:r w:rsidR="00B93EDF">
        <w:rPr>
          <w:rFonts w:ascii="Times New Roman" w:hAnsi="Times New Roman" w:cs="Times New Roman"/>
          <w:i/>
          <w:vertAlign w:val="subscript"/>
          <w:lang w:val="en-US"/>
        </w:rPr>
        <w:t>-PET</w:t>
      </w:r>
      <w:r w:rsidR="00B93EDF">
        <w:rPr>
          <w:rFonts w:ascii="Times New Roman" w:hAnsi="Times New Roman" w:cs="Times New Roman"/>
          <w:i/>
          <w:lang w:val="en-US"/>
        </w:rPr>
        <w:t xml:space="preserve"> </w:t>
      </w:r>
      <w:r w:rsidR="00B93EDF">
        <w:rPr>
          <w:rFonts w:ascii="Times New Roman" w:hAnsi="Times New Roman" w:cs="Times New Roman"/>
          <w:lang w:val="en-US"/>
        </w:rPr>
        <w:t>= .002), and (marginal) positive correlations with global AV45 (</w:t>
      </w:r>
      <w:proofErr w:type="spellStart"/>
      <w:r w:rsidR="00B93EDF">
        <w:rPr>
          <w:rFonts w:ascii="Times New Roman" w:hAnsi="Times New Roman" w:cs="Times New Roman"/>
          <w:lang w:val="en-US"/>
        </w:rPr>
        <w:t>r</w:t>
      </w:r>
      <w:r>
        <w:rPr>
          <w:rFonts w:ascii="Times New Roman" w:hAnsi="Times New Roman" w:cs="Times New Roman"/>
          <w:lang w:val="en-US"/>
        </w:rPr>
        <w:t>ho</w:t>
      </w:r>
      <w:r w:rsidR="00B93EDF">
        <w:rPr>
          <w:rFonts w:ascii="Times New Roman" w:hAnsi="Times New Roman" w:cs="Times New Roman"/>
          <w:vertAlign w:val="subscript"/>
          <w:lang w:val="en-US"/>
        </w:rPr>
        <w:t>MRI</w:t>
      </w:r>
      <w:proofErr w:type="spellEnd"/>
      <w:r w:rsidR="00B93EDF">
        <w:rPr>
          <w:rFonts w:ascii="Times New Roman" w:hAnsi="Times New Roman" w:cs="Times New Roman"/>
          <w:lang w:val="en-US"/>
        </w:rPr>
        <w:t xml:space="preserve"> = -.272, </w:t>
      </w:r>
      <w:proofErr w:type="spellStart"/>
      <w:r w:rsidR="00B93EDF">
        <w:rPr>
          <w:rFonts w:ascii="Times New Roman" w:hAnsi="Times New Roman" w:cs="Times New Roman"/>
          <w:i/>
          <w:lang w:val="en-US"/>
        </w:rPr>
        <w:t>p</w:t>
      </w:r>
      <w:r w:rsidR="00B93EDF">
        <w:rPr>
          <w:rFonts w:ascii="Times New Roman" w:hAnsi="Times New Roman" w:cs="Times New Roman"/>
          <w:i/>
          <w:vertAlign w:val="subscript"/>
          <w:lang w:val="en-US"/>
        </w:rPr>
        <w:t>MRI</w:t>
      </w:r>
      <w:proofErr w:type="spellEnd"/>
      <w:r w:rsidR="00B93EDF">
        <w:rPr>
          <w:rFonts w:ascii="Times New Roman" w:hAnsi="Times New Roman" w:cs="Times New Roman"/>
          <w:i/>
          <w:lang w:val="en-US"/>
        </w:rPr>
        <w:t xml:space="preserve"> &lt;</w:t>
      </w:r>
      <w:r w:rsidR="00B93EDF">
        <w:rPr>
          <w:rFonts w:ascii="Times New Roman" w:hAnsi="Times New Roman" w:cs="Times New Roman"/>
          <w:lang w:val="en-US"/>
        </w:rPr>
        <w:t xml:space="preserve"> .0001; </w:t>
      </w:r>
      <w:proofErr w:type="spellStart"/>
      <w:r w:rsidR="00B93EDF">
        <w:rPr>
          <w:rFonts w:ascii="Times New Roman" w:hAnsi="Times New Roman" w:cs="Times New Roman"/>
          <w:lang w:val="en-US"/>
        </w:rPr>
        <w:t>r</w:t>
      </w:r>
      <w:r>
        <w:rPr>
          <w:rFonts w:ascii="Times New Roman" w:hAnsi="Times New Roman" w:cs="Times New Roman"/>
          <w:lang w:val="en-US"/>
        </w:rPr>
        <w:t>ho</w:t>
      </w:r>
      <w:r w:rsidR="00B93EDF">
        <w:rPr>
          <w:rFonts w:ascii="Times New Roman" w:hAnsi="Times New Roman" w:cs="Times New Roman"/>
          <w:vertAlign w:val="subscript"/>
          <w:lang w:val="en-US"/>
        </w:rPr>
        <w:t>FDG</w:t>
      </w:r>
      <w:proofErr w:type="spellEnd"/>
      <w:r w:rsidR="00B93EDF">
        <w:rPr>
          <w:rFonts w:ascii="Times New Roman" w:hAnsi="Times New Roman" w:cs="Times New Roman"/>
          <w:vertAlign w:val="subscript"/>
          <w:lang w:val="en-US"/>
        </w:rPr>
        <w:t>-PET</w:t>
      </w:r>
      <w:r w:rsidR="00B93EDF">
        <w:rPr>
          <w:rFonts w:ascii="Times New Roman" w:hAnsi="Times New Roman" w:cs="Times New Roman"/>
          <w:lang w:val="en-US"/>
        </w:rPr>
        <w:t xml:space="preserve"> = -.1, </w:t>
      </w:r>
      <w:proofErr w:type="spellStart"/>
      <w:r w:rsidR="00B93EDF">
        <w:rPr>
          <w:rFonts w:ascii="Times New Roman" w:hAnsi="Times New Roman" w:cs="Times New Roman"/>
          <w:i/>
          <w:lang w:val="en-US"/>
        </w:rPr>
        <w:t>p</w:t>
      </w:r>
      <w:r w:rsidR="00B93EDF">
        <w:rPr>
          <w:rFonts w:ascii="Times New Roman" w:hAnsi="Times New Roman" w:cs="Times New Roman"/>
          <w:i/>
          <w:vertAlign w:val="subscript"/>
          <w:lang w:val="en-US"/>
        </w:rPr>
        <w:t>FDG</w:t>
      </w:r>
      <w:proofErr w:type="spellEnd"/>
      <w:r w:rsidR="00B93EDF">
        <w:rPr>
          <w:rFonts w:ascii="Times New Roman" w:hAnsi="Times New Roman" w:cs="Times New Roman"/>
          <w:i/>
          <w:vertAlign w:val="subscript"/>
          <w:lang w:val="en-US"/>
        </w:rPr>
        <w:t>-PET</w:t>
      </w:r>
      <w:r w:rsidR="00B93EDF">
        <w:rPr>
          <w:rFonts w:ascii="Times New Roman" w:hAnsi="Times New Roman" w:cs="Times New Roman"/>
          <w:i/>
          <w:lang w:val="en-US"/>
        </w:rPr>
        <w:t xml:space="preserve"> </w:t>
      </w:r>
      <w:r w:rsidR="00B93EDF">
        <w:rPr>
          <w:rFonts w:ascii="Times New Roman" w:hAnsi="Times New Roman" w:cs="Times New Roman"/>
          <w:lang w:val="en-US"/>
        </w:rPr>
        <w:t xml:space="preserve"> = .026). </w:t>
      </w:r>
      <w:r>
        <w:rPr>
          <w:rFonts w:ascii="Times New Roman" w:hAnsi="Times New Roman" w:cs="Times New Roman"/>
          <w:lang w:val="en-US"/>
        </w:rPr>
        <w:t>Moreover, higher MRI-derived BAG was marginally associated with higher levels of CSF pTau</w:t>
      </w:r>
      <w:r>
        <w:rPr>
          <w:rFonts w:ascii="Times New Roman" w:hAnsi="Times New Roman" w:cs="Times New Roman"/>
          <w:vertAlign w:val="subscript"/>
          <w:lang w:val="en-US"/>
        </w:rPr>
        <w:t>181</w:t>
      </w:r>
      <w:r>
        <w:rPr>
          <w:rFonts w:ascii="Times New Roman" w:hAnsi="Times New Roman" w:cs="Times New Roman"/>
          <w:lang w:val="en-US"/>
        </w:rPr>
        <w:t xml:space="preserve"> (</w:t>
      </w:r>
      <w:proofErr w:type="spellStart"/>
      <w:r>
        <w:rPr>
          <w:rFonts w:ascii="Times New Roman" w:hAnsi="Times New Roman" w:cs="Times New Roman"/>
          <w:lang w:val="en-US"/>
        </w:rPr>
        <w:t>rho</w:t>
      </w:r>
      <w:r>
        <w:rPr>
          <w:rFonts w:ascii="Times New Roman" w:hAnsi="Times New Roman" w:cs="Times New Roman"/>
          <w:vertAlign w:val="subscript"/>
          <w:lang w:val="en-US"/>
        </w:rPr>
        <w:t>MRI</w:t>
      </w:r>
      <w:proofErr w:type="spellEnd"/>
      <w:r>
        <w:rPr>
          <w:rFonts w:ascii="Times New Roman" w:hAnsi="Times New Roman" w:cs="Times New Roman"/>
          <w:lang w:val="en-US"/>
        </w:rPr>
        <w:t xml:space="preserve"> = .093, </w:t>
      </w:r>
      <w:proofErr w:type="spellStart"/>
      <w:r>
        <w:rPr>
          <w:rFonts w:ascii="Times New Roman" w:hAnsi="Times New Roman" w:cs="Times New Roman"/>
          <w:i/>
          <w:lang w:val="en-US"/>
        </w:rPr>
        <w:t>p</w:t>
      </w:r>
      <w:r>
        <w:rPr>
          <w:rFonts w:ascii="Times New Roman" w:hAnsi="Times New Roman" w:cs="Times New Roman"/>
          <w:i/>
          <w:vertAlign w:val="subscript"/>
          <w:lang w:val="en-US"/>
        </w:rPr>
        <w:t>MRI</w:t>
      </w:r>
      <w:proofErr w:type="spellEnd"/>
      <w:r>
        <w:rPr>
          <w:rFonts w:ascii="Times New Roman" w:hAnsi="Times New Roman" w:cs="Times New Roman"/>
          <w:i/>
          <w:lang w:val="en-US"/>
        </w:rPr>
        <w:t xml:space="preserve"> </w:t>
      </w:r>
      <w:r w:rsidRPr="00D43126">
        <w:rPr>
          <w:rFonts w:ascii="Times New Roman" w:hAnsi="Times New Roman" w:cs="Times New Roman"/>
          <w:lang w:val="en-US"/>
        </w:rPr>
        <w:t>= .048</w:t>
      </w:r>
      <w:r>
        <w:rPr>
          <w:rFonts w:ascii="Times New Roman" w:hAnsi="Times New Roman" w:cs="Times New Roman"/>
          <w:lang w:val="en-US"/>
        </w:rPr>
        <w:t>).</w:t>
      </w:r>
    </w:p>
    <w:p w14:paraId="6FBAE392" w14:textId="703C4305" w:rsidR="00B25242" w:rsidRPr="000F7936" w:rsidRDefault="006A6AC5" w:rsidP="00B25242">
      <w:pPr>
        <w:pStyle w:val="KeinLeerraum"/>
        <w:spacing w:line="480" w:lineRule="auto"/>
        <w:jc w:val="both"/>
        <w:rPr>
          <w:rFonts w:ascii="Times New Roman" w:hAnsi="Times New Roman" w:cs="Times New Roman"/>
          <w:b/>
          <w:lang w:val="en-US"/>
        </w:rPr>
      </w:pPr>
      <w:r>
        <w:rPr>
          <w:rFonts w:ascii="Times New Roman" w:hAnsi="Times New Roman" w:cs="Times New Roman"/>
          <w:b/>
          <w:lang w:val="en-US"/>
        </w:rPr>
        <w:t>3</w:t>
      </w:r>
      <w:r w:rsidR="005B4AC5" w:rsidRPr="000F7936">
        <w:rPr>
          <w:rFonts w:ascii="Times New Roman" w:hAnsi="Times New Roman" w:cs="Times New Roman"/>
          <w:b/>
          <w:lang w:val="en-US"/>
        </w:rPr>
        <w:t xml:space="preserve">.5 </w:t>
      </w:r>
      <w:r>
        <w:rPr>
          <w:rFonts w:ascii="Times New Roman" w:hAnsi="Times New Roman" w:cs="Times New Roman"/>
          <w:b/>
          <w:lang w:val="en-US"/>
        </w:rPr>
        <w:t>BAG</w:t>
      </w:r>
      <w:r w:rsidR="005B4AC5" w:rsidRPr="000F7936">
        <w:rPr>
          <w:rFonts w:ascii="Times New Roman" w:hAnsi="Times New Roman" w:cs="Times New Roman"/>
          <w:b/>
          <w:lang w:val="en-US"/>
        </w:rPr>
        <w:t xml:space="preserve"> and Cognitive </w:t>
      </w:r>
      <w:r w:rsidR="00D43126">
        <w:rPr>
          <w:rFonts w:ascii="Times New Roman" w:hAnsi="Times New Roman" w:cs="Times New Roman"/>
          <w:b/>
          <w:lang w:val="en-US"/>
        </w:rPr>
        <w:t>Outcome</w:t>
      </w:r>
    </w:p>
    <w:p w14:paraId="6FB95B03" w14:textId="2FE571C5" w:rsidR="00B25242" w:rsidRPr="000F7936" w:rsidRDefault="00B25242" w:rsidP="00B25242">
      <w:pPr>
        <w:pStyle w:val="KeinLeerraum"/>
        <w:spacing w:line="480" w:lineRule="auto"/>
        <w:jc w:val="both"/>
        <w:rPr>
          <w:rFonts w:ascii="Times New Roman" w:hAnsi="Times New Roman" w:cs="Times New Roman"/>
          <w:lang w:val="en-US"/>
        </w:rPr>
      </w:pPr>
      <w:r w:rsidRPr="000F7936">
        <w:rPr>
          <w:rFonts w:ascii="Times New Roman" w:hAnsi="Times New Roman" w:cs="Times New Roman"/>
          <w:lang w:val="en-US"/>
        </w:rPr>
        <w:t xml:space="preserve">To assess the potential of </w:t>
      </w:r>
      <w:r w:rsidR="006A6AC5">
        <w:rPr>
          <w:rFonts w:ascii="Times New Roman" w:hAnsi="Times New Roman" w:cs="Times New Roman"/>
          <w:lang w:val="en-US"/>
        </w:rPr>
        <w:t>BAG</w:t>
      </w:r>
      <w:r w:rsidRPr="000F7936">
        <w:rPr>
          <w:rFonts w:ascii="Times New Roman" w:hAnsi="Times New Roman" w:cs="Times New Roman"/>
          <w:lang w:val="en-US"/>
        </w:rPr>
        <w:t xml:space="preserve"> </w:t>
      </w:r>
      <w:r w:rsidR="00D47A6C">
        <w:rPr>
          <w:rFonts w:ascii="Times New Roman" w:hAnsi="Times New Roman" w:cs="Times New Roman"/>
          <w:lang w:val="en-US"/>
        </w:rPr>
        <w:t>from</w:t>
      </w:r>
      <w:r w:rsidRPr="000F7936">
        <w:rPr>
          <w:rFonts w:ascii="Times New Roman" w:hAnsi="Times New Roman" w:cs="Times New Roman"/>
          <w:lang w:val="en-US"/>
        </w:rPr>
        <w:t xml:space="preserve"> the two modalities to serve as an indicator of </w:t>
      </w:r>
      <w:r w:rsidR="009A3C5A">
        <w:rPr>
          <w:rFonts w:ascii="Times New Roman" w:hAnsi="Times New Roman" w:cs="Times New Roman"/>
          <w:lang w:val="en-US"/>
        </w:rPr>
        <w:t>cognitive outcome,</w:t>
      </w:r>
      <w:r w:rsidRPr="000F7936">
        <w:rPr>
          <w:rFonts w:ascii="Times New Roman" w:hAnsi="Times New Roman" w:cs="Times New Roman"/>
          <w:lang w:val="en-US"/>
        </w:rPr>
        <w:t xml:space="preserve"> </w:t>
      </w:r>
      <w:r w:rsidR="00F9099D" w:rsidRPr="000F7936">
        <w:rPr>
          <w:rFonts w:ascii="Times New Roman" w:hAnsi="Times New Roman" w:cs="Times New Roman"/>
          <w:lang w:val="en-US"/>
        </w:rPr>
        <w:t xml:space="preserve">and to calculate </w:t>
      </w:r>
      <w:r w:rsidR="00F854D6">
        <w:rPr>
          <w:rFonts w:ascii="Times New Roman" w:hAnsi="Times New Roman" w:cs="Times New Roman"/>
          <w:lang w:val="en-US"/>
        </w:rPr>
        <w:t>cutoff</w:t>
      </w:r>
      <w:r w:rsidR="00F9099D" w:rsidRPr="000F7936">
        <w:rPr>
          <w:rFonts w:ascii="Times New Roman" w:hAnsi="Times New Roman" w:cs="Times New Roman"/>
          <w:lang w:val="en-US"/>
        </w:rPr>
        <w:t>s for elevated risk of cognitive decline in CN and MCI</w:t>
      </w:r>
      <w:r w:rsidRPr="000F7936">
        <w:rPr>
          <w:rFonts w:ascii="Times New Roman" w:hAnsi="Times New Roman" w:cs="Times New Roman"/>
          <w:lang w:val="en-US"/>
        </w:rPr>
        <w:t xml:space="preserve">, </w:t>
      </w:r>
      <w:r w:rsidR="009A3C5A">
        <w:rPr>
          <w:rFonts w:ascii="Times New Roman" w:hAnsi="Times New Roman" w:cs="Times New Roman"/>
          <w:lang w:val="en-US"/>
        </w:rPr>
        <w:t xml:space="preserve">cognitive outcome after two years </w:t>
      </w:r>
      <w:proofErr w:type="gramStart"/>
      <w:r w:rsidR="009A3C5A">
        <w:rPr>
          <w:rFonts w:ascii="Times New Roman" w:hAnsi="Times New Roman" w:cs="Times New Roman"/>
          <w:lang w:val="en-US"/>
        </w:rPr>
        <w:t>w</w:t>
      </w:r>
      <w:r w:rsidRPr="000F7936">
        <w:rPr>
          <w:rFonts w:ascii="Times New Roman" w:hAnsi="Times New Roman" w:cs="Times New Roman"/>
          <w:lang w:val="en-US"/>
        </w:rPr>
        <w:t>as predicted</w:t>
      </w:r>
      <w:proofErr w:type="gramEnd"/>
      <w:r w:rsidRPr="000F7936">
        <w:rPr>
          <w:rFonts w:ascii="Times New Roman" w:hAnsi="Times New Roman" w:cs="Times New Roman"/>
          <w:lang w:val="en-US"/>
        </w:rPr>
        <w:t xml:space="preserve"> from </w:t>
      </w:r>
      <w:r w:rsidR="009A3C5A">
        <w:rPr>
          <w:rFonts w:ascii="Times New Roman" w:hAnsi="Times New Roman" w:cs="Times New Roman"/>
          <w:lang w:val="en-US"/>
        </w:rPr>
        <w:t xml:space="preserve">MRI- and FDG-PET-derived </w:t>
      </w:r>
      <w:r w:rsidR="006A6AC5">
        <w:rPr>
          <w:rFonts w:ascii="Times New Roman" w:hAnsi="Times New Roman" w:cs="Times New Roman"/>
          <w:lang w:val="en-US"/>
        </w:rPr>
        <w:t>BAG</w:t>
      </w:r>
      <w:r w:rsidRPr="000F7936">
        <w:rPr>
          <w:rFonts w:ascii="Times New Roman" w:hAnsi="Times New Roman" w:cs="Times New Roman"/>
          <w:lang w:val="en-US"/>
        </w:rPr>
        <w:t xml:space="preserve">, APOE-e4 carriership, </w:t>
      </w:r>
      <w:r w:rsidR="009A3C5A">
        <w:rPr>
          <w:rFonts w:ascii="Times New Roman" w:hAnsi="Times New Roman" w:cs="Times New Roman"/>
          <w:lang w:val="en-US"/>
        </w:rPr>
        <w:t xml:space="preserve">CSF </w:t>
      </w:r>
      <w:r w:rsidRPr="000F7936">
        <w:rPr>
          <w:rFonts w:ascii="Times New Roman" w:hAnsi="Times New Roman" w:cs="Times New Roman"/>
          <w:lang w:val="en-US"/>
        </w:rPr>
        <w:t xml:space="preserve">amyloid status and years of education. </w:t>
      </w:r>
      <w:r w:rsidR="009A3C5A">
        <w:rPr>
          <w:rFonts w:ascii="Times New Roman" w:hAnsi="Times New Roman" w:cs="Times New Roman"/>
          <w:lang w:val="en-US"/>
        </w:rPr>
        <w:t>We</w:t>
      </w:r>
      <w:r w:rsidRPr="000F7936">
        <w:rPr>
          <w:rFonts w:ascii="Times New Roman" w:hAnsi="Times New Roman" w:cs="Times New Roman"/>
          <w:lang w:val="en-US"/>
        </w:rPr>
        <w:t xml:space="preserve"> </w:t>
      </w:r>
      <w:r w:rsidR="00F9099D" w:rsidRPr="000F7936">
        <w:rPr>
          <w:rFonts w:ascii="Times New Roman" w:hAnsi="Times New Roman" w:cs="Times New Roman"/>
          <w:lang w:val="en-US"/>
        </w:rPr>
        <w:t xml:space="preserve">applied </w:t>
      </w:r>
      <w:r w:rsidRPr="000F7936">
        <w:rPr>
          <w:rFonts w:ascii="Times New Roman" w:hAnsi="Times New Roman" w:cs="Times New Roman"/>
          <w:lang w:val="en-US"/>
        </w:rPr>
        <w:t>10-fold cross-validated logistic regression in</w:t>
      </w:r>
      <w:r w:rsidR="009A3C5A">
        <w:rPr>
          <w:rFonts w:ascii="Times New Roman" w:hAnsi="Times New Roman" w:cs="Times New Roman"/>
          <w:lang w:val="en-US"/>
        </w:rPr>
        <w:t xml:space="preserve"> a subsample containing all decliners, and an equal number of stables matched in age and sex for both, CN and MCI</w:t>
      </w:r>
      <w:r w:rsidR="007504E4">
        <w:rPr>
          <w:rFonts w:ascii="Times New Roman" w:hAnsi="Times New Roman" w:cs="Times New Roman"/>
          <w:lang w:val="en-US"/>
        </w:rPr>
        <w:t>.</w:t>
      </w:r>
    </w:p>
    <w:p w14:paraId="31F0342E" w14:textId="5EAB6864" w:rsidR="005720F4" w:rsidRPr="00F66EF3" w:rsidRDefault="00D523D0" w:rsidP="00D252D9">
      <w:pPr>
        <w:pStyle w:val="KeinLeerraum"/>
        <w:spacing w:line="480" w:lineRule="auto"/>
        <w:ind w:firstLine="708"/>
        <w:jc w:val="both"/>
        <w:rPr>
          <w:rFonts w:ascii="Times New Roman" w:hAnsi="Times New Roman" w:cs="Times New Roman"/>
          <w:lang w:val="en-US"/>
        </w:rPr>
      </w:pPr>
      <w:r>
        <w:rPr>
          <w:noProof/>
        </w:rPr>
        <w:lastRenderedPageBreak/>
        <w:pict w14:anchorId="17FC8537">
          <v:shape id="_x0000_s1047" type="#_x0000_t75" style="position:absolute;left:0;text-align:left;margin-left:-27.7pt;margin-top:352.2pt;width:243.55pt;height:356.25pt;z-index:-251652096;mso-position-horizontal-relative:text;mso-position-vertical-relative:text;mso-width-relative:page;mso-height-relative:page" wrapcoords="-66 0 -66 21555 21600 21555 21600 0 -66 0">
            <v:imagedata r:id="rId18" o:title="Figure4_CognitiveOutcome_CN"/>
            <w10:wrap type="through"/>
          </v:shape>
        </w:pict>
      </w:r>
      <w:r w:rsidR="00556B31">
        <w:rPr>
          <w:rFonts w:ascii="Times New Roman" w:hAnsi="Times New Roman" w:cs="Times New Roman"/>
          <w:lang w:val="en-US"/>
        </w:rPr>
        <w:t xml:space="preserve"> </w:t>
      </w:r>
      <w:r w:rsidR="003F17B1">
        <w:rPr>
          <w:rFonts w:ascii="Times New Roman" w:hAnsi="Times New Roman" w:cs="Times New Roman"/>
          <w:lang w:val="en-US"/>
        </w:rPr>
        <w:t xml:space="preserve">In </w:t>
      </w:r>
      <w:r w:rsidR="00556B31">
        <w:rPr>
          <w:rFonts w:ascii="Times New Roman" w:hAnsi="Times New Roman" w:cs="Times New Roman"/>
          <w:lang w:val="en-US"/>
        </w:rPr>
        <w:t>the CN+SCI</w:t>
      </w:r>
      <w:r w:rsidR="00556B31">
        <w:rPr>
          <w:rFonts w:ascii="Times New Roman" w:hAnsi="Times New Roman" w:cs="Times New Roman"/>
          <w:vertAlign w:val="subscript"/>
          <w:lang w:val="en-US"/>
        </w:rPr>
        <w:t xml:space="preserve">ADNI </w:t>
      </w:r>
      <w:r w:rsidR="00556B31">
        <w:rPr>
          <w:rFonts w:ascii="Times New Roman" w:hAnsi="Times New Roman" w:cs="Times New Roman"/>
          <w:lang w:val="en-US"/>
        </w:rPr>
        <w:t>sample</w:t>
      </w:r>
      <w:r w:rsidR="003F17B1">
        <w:rPr>
          <w:rFonts w:ascii="Times New Roman" w:hAnsi="Times New Roman" w:cs="Times New Roman"/>
          <w:lang w:val="en-US"/>
        </w:rPr>
        <w:t>, 278 individuals</w:t>
      </w:r>
      <w:r w:rsidR="001E7CB9">
        <w:rPr>
          <w:rFonts w:ascii="Times New Roman" w:hAnsi="Times New Roman" w:cs="Times New Roman"/>
          <w:lang w:val="en-US"/>
        </w:rPr>
        <w:t xml:space="preserve"> remained stable until year two</w:t>
      </w:r>
      <w:r w:rsidR="00556B31">
        <w:rPr>
          <w:rFonts w:ascii="Times New Roman" w:hAnsi="Times New Roman" w:cs="Times New Roman"/>
          <w:lang w:val="en-US"/>
        </w:rPr>
        <w:t>, while 30 obtained a diagnosis of cognitive impairment (MCI or dementia) within two years.</w:t>
      </w:r>
      <w:r w:rsidR="00B25242" w:rsidRPr="000F7936">
        <w:rPr>
          <w:rFonts w:ascii="Times New Roman" w:hAnsi="Times New Roman" w:cs="Times New Roman"/>
          <w:lang w:val="en-US"/>
        </w:rPr>
        <w:t xml:space="preserve"> </w:t>
      </w:r>
      <w:r w:rsidR="00E272C8">
        <w:rPr>
          <w:rFonts w:ascii="Times New Roman" w:hAnsi="Times New Roman" w:cs="Times New Roman"/>
          <w:lang w:val="en-US"/>
        </w:rPr>
        <w:t>Consequently, a subsample of 30 stables and all 30 decliners constituted the subsample for prediction of cognitive outcome in CN. We found that, holding all other predictor variables constant, FDG-PET-derived BAG and APOE-</w:t>
      </w:r>
      <w:r w:rsidR="00E272C8">
        <w:rPr>
          <w:rFonts w:ascii="Helvetica" w:hAnsi="Helvetica" w:cs="Times New Roman"/>
          <w:lang w:val="en-US"/>
        </w:rPr>
        <w:t>ε</w:t>
      </w:r>
      <w:r w:rsidR="00E272C8">
        <w:rPr>
          <w:rFonts w:ascii="Times New Roman" w:hAnsi="Times New Roman" w:cs="Times New Roman"/>
          <w:lang w:val="en-US"/>
        </w:rPr>
        <w:t>4 carriership significantly predicted co</w:t>
      </w:r>
      <w:r w:rsidR="00291723">
        <w:rPr>
          <w:rFonts w:ascii="Times New Roman" w:hAnsi="Times New Roman" w:cs="Times New Roman"/>
          <w:lang w:val="en-US"/>
        </w:rPr>
        <w:t xml:space="preserve">gnitive outcome after two years. The odds of a </w:t>
      </w:r>
      <w:r w:rsidR="003D6E8A">
        <w:rPr>
          <w:rFonts w:ascii="Times New Roman" w:hAnsi="Times New Roman" w:cs="Times New Roman"/>
          <w:lang w:val="en-US"/>
        </w:rPr>
        <w:t xml:space="preserve">cognitive impairment </w:t>
      </w:r>
      <w:r w:rsidR="00291723">
        <w:rPr>
          <w:rFonts w:ascii="Times New Roman" w:hAnsi="Times New Roman" w:cs="Times New Roman"/>
          <w:lang w:val="en-US"/>
        </w:rPr>
        <w:t xml:space="preserve">diagnosis within two years were increased by 29% (95% CI [1.079, 1.604], </w:t>
      </w:r>
      <w:r w:rsidR="00291723" w:rsidRPr="00291723">
        <w:rPr>
          <w:rFonts w:ascii="Times New Roman" w:hAnsi="Times New Roman" w:cs="Times New Roman"/>
          <w:i/>
          <w:lang w:val="en-US"/>
        </w:rPr>
        <w:t>p</w:t>
      </w:r>
      <w:r w:rsidR="00291723">
        <w:rPr>
          <w:rFonts w:ascii="Times New Roman" w:hAnsi="Times New Roman" w:cs="Times New Roman"/>
          <w:lang w:val="en-US"/>
        </w:rPr>
        <w:t xml:space="preserve"> = .010) for every FDG-PET-d</w:t>
      </w:r>
      <w:r w:rsidR="003F17B1">
        <w:rPr>
          <w:rFonts w:ascii="Times New Roman" w:hAnsi="Times New Roman" w:cs="Times New Roman"/>
          <w:lang w:val="en-US"/>
        </w:rPr>
        <w:t xml:space="preserve">erived BAG year. Moreover, the odds of developing cognitive impairment were increased by eight-fold with a positive </w:t>
      </w:r>
      <w:r w:rsidR="003F17B1">
        <w:rPr>
          <w:rFonts w:ascii="Times New Roman" w:hAnsi="Times New Roman" w:cs="Times New Roman"/>
          <w:lang w:val="en-US"/>
        </w:rPr>
        <w:t>APOE-</w:t>
      </w:r>
      <w:r w:rsidR="003F17B1">
        <w:rPr>
          <w:rFonts w:ascii="Helvetica" w:hAnsi="Helvetica" w:cs="Times New Roman"/>
          <w:lang w:val="en-US"/>
        </w:rPr>
        <w:t>ε</w:t>
      </w:r>
      <w:r w:rsidR="003F17B1">
        <w:rPr>
          <w:rFonts w:ascii="Times New Roman" w:hAnsi="Times New Roman" w:cs="Times New Roman"/>
          <w:lang w:val="en-US"/>
        </w:rPr>
        <w:t>4 carriers</w:t>
      </w:r>
      <w:r w:rsidR="003F17B1">
        <w:rPr>
          <w:rFonts w:ascii="Times New Roman" w:hAnsi="Times New Roman" w:cs="Times New Roman"/>
          <w:lang w:val="en-US"/>
        </w:rPr>
        <w:t>hip status</w:t>
      </w:r>
      <w:r w:rsidR="00291723">
        <w:rPr>
          <w:rFonts w:ascii="Times New Roman" w:hAnsi="Times New Roman" w:cs="Times New Roman"/>
          <w:lang w:val="en-US"/>
        </w:rPr>
        <w:t xml:space="preserve"> (95% CI [1.496, 71.814], </w:t>
      </w:r>
      <w:r w:rsidR="00291723">
        <w:rPr>
          <w:rFonts w:ascii="Times New Roman" w:hAnsi="Times New Roman" w:cs="Times New Roman"/>
          <w:i/>
          <w:lang w:val="en-US"/>
        </w:rPr>
        <w:t>p</w:t>
      </w:r>
      <w:r w:rsidR="003F17B1">
        <w:rPr>
          <w:rFonts w:ascii="Times New Roman" w:hAnsi="Times New Roman" w:cs="Times New Roman"/>
          <w:lang w:val="en-US"/>
        </w:rPr>
        <w:t> = .028)</w:t>
      </w:r>
      <w:r w:rsidR="00291723">
        <w:rPr>
          <w:rFonts w:ascii="Times New Roman" w:hAnsi="Times New Roman" w:cs="Times New Roman"/>
          <w:lang w:val="en-US"/>
        </w:rPr>
        <w:t xml:space="preserve">. </w:t>
      </w:r>
      <w:r w:rsidR="001E7CB9">
        <w:rPr>
          <w:rFonts w:ascii="Times New Roman" w:hAnsi="Times New Roman" w:cs="Times New Roman"/>
          <w:lang w:val="en-US"/>
        </w:rPr>
        <w:t xml:space="preserve">To obtain a </w:t>
      </w:r>
      <w:r w:rsidR="00F854D6">
        <w:rPr>
          <w:rFonts w:ascii="Times New Roman" w:hAnsi="Times New Roman" w:cs="Times New Roman"/>
          <w:lang w:val="en-US"/>
        </w:rPr>
        <w:t>cutoff</w:t>
      </w:r>
      <w:r w:rsidR="001E7CB9">
        <w:rPr>
          <w:rFonts w:ascii="Times New Roman" w:hAnsi="Times New Roman" w:cs="Times New Roman"/>
          <w:lang w:val="en-US"/>
        </w:rPr>
        <w:t xml:space="preserve"> for </w:t>
      </w:r>
      <w:r w:rsidR="003D6E8A">
        <w:rPr>
          <w:rFonts w:ascii="Times New Roman" w:hAnsi="Times New Roman" w:cs="Times New Roman"/>
          <w:lang w:val="en-US"/>
        </w:rPr>
        <w:t>prognoses of cognitive impairment</w:t>
      </w:r>
      <w:r w:rsidR="001E7CB9">
        <w:rPr>
          <w:rFonts w:ascii="Times New Roman" w:hAnsi="Times New Roman" w:cs="Times New Roman"/>
          <w:lang w:val="en-US"/>
        </w:rPr>
        <w:t>, we fit a l</w:t>
      </w:r>
      <w:r w:rsidR="00BA0801">
        <w:rPr>
          <w:rFonts w:ascii="Times New Roman" w:hAnsi="Times New Roman" w:cs="Times New Roman"/>
          <w:lang w:val="en-US"/>
        </w:rPr>
        <w:t>ogistic regression model on cognitive outcome by BAG on FDG-PET</w:t>
      </w:r>
      <w:r w:rsidR="001E7CB9">
        <w:rPr>
          <w:rFonts w:ascii="Times New Roman" w:hAnsi="Times New Roman" w:cs="Times New Roman"/>
          <w:lang w:val="en-US"/>
        </w:rPr>
        <w:t>. The intersection of the curve with 50% probability of receiv</w:t>
      </w:r>
      <w:r w:rsidR="007504E4">
        <w:rPr>
          <w:rFonts w:ascii="Times New Roman" w:hAnsi="Times New Roman" w:cs="Times New Roman"/>
          <w:lang w:val="en-US"/>
        </w:rPr>
        <w:t>ing such a diagnosis was at 0.85</w:t>
      </w:r>
      <w:r w:rsidR="001E7CB9">
        <w:rPr>
          <w:rFonts w:ascii="Times New Roman" w:hAnsi="Times New Roman" w:cs="Times New Roman"/>
          <w:lang w:val="en-US"/>
        </w:rPr>
        <w:t xml:space="preserve"> years FDG-PET BAG (see </w:t>
      </w:r>
      <w:r w:rsidR="001E7CB9">
        <w:rPr>
          <w:rFonts w:ascii="Times New Roman" w:hAnsi="Times New Roman" w:cs="Times New Roman"/>
          <w:lang w:val="en-US"/>
        </w:rPr>
        <w:fldChar w:fldCharType="begin"/>
      </w:r>
      <w:r w:rsidR="001E7CB9">
        <w:rPr>
          <w:rFonts w:ascii="Times New Roman" w:hAnsi="Times New Roman" w:cs="Times New Roman"/>
          <w:lang w:val="en-US"/>
        </w:rPr>
        <w:instrText xml:space="preserve"> REF _Ref103772748 \h </w:instrText>
      </w:r>
      <w:r w:rsidR="001E7CB9">
        <w:rPr>
          <w:rFonts w:ascii="Times New Roman" w:hAnsi="Times New Roman" w:cs="Times New Roman"/>
          <w:lang w:val="en-US"/>
        </w:rPr>
      </w:r>
      <w:r w:rsidR="001E7CB9">
        <w:rPr>
          <w:rFonts w:ascii="Times New Roman" w:hAnsi="Times New Roman" w:cs="Times New Roman"/>
          <w:lang w:val="en-US"/>
        </w:rPr>
        <w:fldChar w:fldCharType="separate"/>
      </w:r>
      <w:r w:rsidR="001E7CB9" w:rsidRPr="000F7936">
        <w:rPr>
          <w:rFonts w:ascii="Times New Roman" w:hAnsi="Times New Roman" w:cs="Times New Roman"/>
          <w:b/>
          <w:color w:val="000000" w:themeColor="text1"/>
          <w:lang w:val="en-US"/>
        </w:rPr>
        <w:t xml:space="preserve">Fig. </w:t>
      </w:r>
      <w:r w:rsidR="001E7CB9">
        <w:rPr>
          <w:rFonts w:ascii="Times New Roman" w:hAnsi="Times New Roman" w:cs="Times New Roman"/>
          <w:b/>
          <w:noProof/>
          <w:color w:val="000000" w:themeColor="text1"/>
          <w:lang w:val="en-US"/>
        </w:rPr>
        <w:t>4</w:t>
      </w:r>
      <w:r w:rsidR="001E7CB9">
        <w:rPr>
          <w:rFonts w:ascii="Times New Roman" w:hAnsi="Times New Roman" w:cs="Times New Roman"/>
          <w:lang w:val="en-US"/>
        </w:rPr>
        <w:fldChar w:fldCharType="end"/>
      </w:r>
      <w:r w:rsidR="001E7CB9">
        <w:rPr>
          <w:rFonts w:ascii="Times New Roman" w:hAnsi="Times New Roman" w:cs="Times New Roman"/>
          <w:lang w:val="en-US"/>
        </w:rPr>
        <w:t>)</w:t>
      </w:r>
      <w:r w:rsidR="00904F34">
        <w:rPr>
          <w:rFonts w:ascii="Times New Roman" w:hAnsi="Times New Roman" w:cs="Times New Roman"/>
          <w:lang w:val="en-US"/>
        </w:rPr>
        <w:t>. This suggests that</w:t>
      </w:r>
      <w:r w:rsidR="003D6E8A">
        <w:rPr>
          <w:rFonts w:ascii="Times New Roman" w:hAnsi="Times New Roman" w:cs="Times New Roman"/>
          <w:lang w:val="en-US"/>
        </w:rPr>
        <w:t xml:space="preserve"> c</w:t>
      </w:r>
      <w:r w:rsidR="001E7CB9">
        <w:rPr>
          <w:rFonts w:ascii="Times New Roman" w:hAnsi="Times New Roman" w:cs="Times New Roman"/>
          <w:lang w:val="en-US"/>
        </w:rPr>
        <w:t>ognitively unimpaired individual</w:t>
      </w:r>
      <w:r w:rsidR="00803E4E">
        <w:rPr>
          <w:rFonts w:ascii="Times New Roman" w:hAnsi="Times New Roman" w:cs="Times New Roman"/>
          <w:lang w:val="en-US"/>
        </w:rPr>
        <w:t>s</w:t>
      </w:r>
      <w:r w:rsidR="00BA0801">
        <w:rPr>
          <w:rFonts w:ascii="Times New Roman" w:hAnsi="Times New Roman" w:cs="Times New Roman"/>
          <w:lang w:val="en-US"/>
        </w:rPr>
        <w:t xml:space="preserve"> </w:t>
      </w:r>
      <w:r w:rsidR="003D6E8A">
        <w:rPr>
          <w:rFonts w:ascii="Times New Roman" w:hAnsi="Times New Roman" w:cs="Times New Roman"/>
          <w:lang w:val="en-US"/>
        </w:rPr>
        <w:t>with a brain age a</w:t>
      </w:r>
      <w:r w:rsidR="00BA0801">
        <w:rPr>
          <w:rFonts w:ascii="Times New Roman" w:hAnsi="Times New Roman" w:cs="Times New Roman"/>
          <w:lang w:val="en-US"/>
        </w:rPr>
        <w:t>dvanced by 0.85</w:t>
      </w:r>
      <w:r w:rsidR="003D6E8A">
        <w:rPr>
          <w:rFonts w:ascii="Times New Roman" w:hAnsi="Times New Roman" w:cs="Times New Roman"/>
          <w:lang w:val="en-US"/>
        </w:rPr>
        <w:t xml:space="preserve"> years have an elevated risk of converting to cognitive impairment</w:t>
      </w:r>
      <w:r w:rsidR="001E7CB9">
        <w:rPr>
          <w:rFonts w:ascii="Times New Roman" w:hAnsi="Times New Roman" w:cs="Times New Roman"/>
          <w:lang w:val="en-US"/>
        </w:rPr>
        <w:t xml:space="preserve">. </w:t>
      </w:r>
      <w:r w:rsidR="005407A2">
        <w:rPr>
          <w:rFonts w:ascii="Times New Roman" w:hAnsi="Times New Roman" w:cs="Times New Roman"/>
          <w:lang w:val="en-US"/>
        </w:rPr>
        <w:t>In the</w:t>
      </w:r>
      <w:r w:rsidR="002B768C">
        <w:rPr>
          <w:rFonts w:ascii="Times New Roman" w:hAnsi="Times New Roman" w:cs="Times New Roman"/>
          <w:lang w:val="en-US"/>
        </w:rPr>
        <w:t xml:space="preserve"> </w:t>
      </w:r>
      <w:r w:rsidR="00164EEB">
        <w:rPr>
          <w:rFonts w:ascii="Times New Roman" w:hAnsi="Times New Roman" w:cs="Times New Roman"/>
          <w:lang w:val="en-US"/>
        </w:rPr>
        <w:t xml:space="preserve">current </w:t>
      </w:r>
      <w:r w:rsidR="002B768C">
        <w:rPr>
          <w:rFonts w:ascii="Times New Roman" w:hAnsi="Times New Roman" w:cs="Times New Roman"/>
          <w:lang w:val="en-US"/>
        </w:rPr>
        <w:t>CN+SCI</w:t>
      </w:r>
      <w:r w:rsidR="002B768C" w:rsidRPr="005407A2">
        <w:rPr>
          <w:rFonts w:ascii="Times New Roman" w:hAnsi="Times New Roman" w:cs="Times New Roman"/>
          <w:vertAlign w:val="subscript"/>
          <w:lang w:val="en-US"/>
        </w:rPr>
        <w:t>ADNI</w:t>
      </w:r>
      <w:r w:rsidR="002B768C">
        <w:rPr>
          <w:rFonts w:ascii="Times New Roman" w:hAnsi="Times New Roman" w:cs="Times New Roman"/>
          <w:lang w:val="en-US"/>
        </w:rPr>
        <w:t xml:space="preserve"> subsample, stratification by this </w:t>
      </w:r>
      <w:r w:rsidR="00F854D6">
        <w:rPr>
          <w:rFonts w:ascii="Times New Roman" w:hAnsi="Times New Roman" w:cs="Times New Roman"/>
          <w:lang w:val="en-US"/>
        </w:rPr>
        <w:t>cutoff</w:t>
      </w:r>
      <w:r w:rsidR="002B768C">
        <w:rPr>
          <w:rFonts w:ascii="Times New Roman" w:hAnsi="Times New Roman" w:cs="Times New Roman"/>
          <w:lang w:val="en-US"/>
        </w:rPr>
        <w:t xml:space="preserve"> yielded a specificity of 7</w:t>
      </w:r>
      <w:r w:rsidR="00BA0801">
        <w:rPr>
          <w:rFonts w:ascii="Times New Roman" w:hAnsi="Times New Roman" w:cs="Times New Roman"/>
          <w:lang w:val="en-US"/>
        </w:rPr>
        <w:t>0</w:t>
      </w:r>
      <w:r w:rsidR="002B768C">
        <w:rPr>
          <w:rFonts w:ascii="Times New Roman" w:hAnsi="Times New Roman" w:cs="Times New Roman"/>
          <w:lang w:val="en-US"/>
        </w:rPr>
        <w:t>.</w:t>
      </w:r>
      <w:r w:rsidR="00BA0801">
        <w:rPr>
          <w:rFonts w:ascii="Times New Roman" w:hAnsi="Times New Roman" w:cs="Times New Roman"/>
          <w:lang w:val="en-US"/>
        </w:rPr>
        <w:t>0</w:t>
      </w:r>
      <w:r w:rsidR="002B768C">
        <w:rPr>
          <w:rFonts w:ascii="Times New Roman" w:hAnsi="Times New Roman" w:cs="Times New Roman"/>
          <w:lang w:val="en-US"/>
        </w:rPr>
        <w:t xml:space="preserve">% and a sensitivity of 66.7%. </w:t>
      </w:r>
      <w:r w:rsidR="005407A2">
        <w:rPr>
          <w:rFonts w:ascii="Times New Roman" w:hAnsi="Times New Roman" w:cs="Times New Roman"/>
          <w:lang w:val="en-US"/>
        </w:rPr>
        <w:t xml:space="preserve">To validate the </w:t>
      </w:r>
      <w:r w:rsidR="00F854D6">
        <w:rPr>
          <w:rFonts w:ascii="Times New Roman" w:hAnsi="Times New Roman" w:cs="Times New Roman"/>
          <w:lang w:val="en-US"/>
        </w:rPr>
        <w:t>cutoff</w:t>
      </w:r>
      <w:r w:rsidR="005407A2">
        <w:rPr>
          <w:rFonts w:ascii="Times New Roman" w:hAnsi="Times New Roman" w:cs="Times New Roman"/>
          <w:lang w:val="en-US"/>
        </w:rPr>
        <w:t xml:space="preserve"> in an external dataset, we applied it</w:t>
      </w:r>
      <w:r w:rsidR="00904F34">
        <w:rPr>
          <w:rFonts w:ascii="Times New Roman" w:hAnsi="Times New Roman" w:cs="Times New Roman"/>
          <w:lang w:val="en-US"/>
        </w:rPr>
        <w:t xml:space="preserve"> to the SCI</w:t>
      </w:r>
      <w:r w:rsidR="00904F34">
        <w:rPr>
          <w:rFonts w:ascii="Times New Roman" w:hAnsi="Times New Roman" w:cs="Times New Roman"/>
          <w:vertAlign w:val="subscript"/>
          <w:lang w:val="en-US"/>
        </w:rPr>
        <w:t xml:space="preserve">DELCODE </w:t>
      </w:r>
      <w:r w:rsidR="00904F34">
        <w:rPr>
          <w:rFonts w:ascii="Times New Roman" w:hAnsi="Times New Roman" w:cs="Times New Roman"/>
          <w:lang w:val="en-US"/>
        </w:rPr>
        <w:t xml:space="preserve">cohort </w:t>
      </w:r>
    </w:p>
    <w:p w14:paraId="50DF913B" w14:textId="7EF44952" w:rsidR="005720F4" w:rsidRPr="000F7936" w:rsidRDefault="005720F4" w:rsidP="00C976F5">
      <w:pPr>
        <w:pStyle w:val="KeinLeerraum"/>
        <w:jc w:val="both"/>
        <w:rPr>
          <w:rFonts w:ascii="Times New Roman" w:hAnsi="Times New Roman" w:cs="Times New Roman"/>
          <w:color w:val="000000" w:themeColor="text1"/>
          <w:lang w:val="en-US"/>
        </w:rPr>
      </w:pPr>
      <w:bookmarkStart w:id="11" w:name="_Ref103772748"/>
      <w:r w:rsidRPr="000F7936">
        <w:rPr>
          <w:rFonts w:ascii="Times New Roman" w:hAnsi="Times New Roman" w:cs="Times New Roman"/>
          <w:b/>
          <w:color w:val="000000" w:themeColor="text1"/>
          <w:lang w:val="en-US"/>
        </w:rPr>
        <w:t xml:space="preserve">Fig. </w:t>
      </w:r>
      <w:r w:rsidRPr="000F7936">
        <w:rPr>
          <w:rFonts w:ascii="Times New Roman" w:hAnsi="Times New Roman" w:cs="Times New Roman"/>
          <w:b/>
          <w:color w:val="000000" w:themeColor="text1"/>
        </w:rPr>
        <w:fldChar w:fldCharType="begin"/>
      </w:r>
      <w:r w:rsidRPr="000F7936">
        <w:rPr>
          <w:rFonts w:ascii="Times New Roman" w:hAnsi="Times New Roman" w:cs="Times New Roman"/>
          <w:b/>
          <w:color w:val="000000" w:themeColor="text1"/>
          <w:lang w:val="en-US"/>
        </w:rPr>
        <w:instrText xml:space="preserve"> SEQ Figure \* ARABIC </w:instrText>
      </w:r>
      <w:r w:rsidRPr="000F7936">
        <w:rPr>
          <w:rFonts w:ascii="Times New Roman" w:hAnsi="Times New Roman" w:cs="Times New Roman"/>
          <w:b/>
          <w:color w:val="000000" w:themeColor="text1"/>
        </w:rPr>
        <w:fldChar w:fldCharType="separate"/>
      </w:r>
      <w:r w:rsidR="000E475A">
        <w:rPr>
          <w:rFonts w:ascii="Times New Roman" w:hAnsi="Times New Roman" w:cs="Times New Roman"/>
          <w:b/>
          <w:noProof/>
          <w:color w:val="000000" w:themeColor="text1"/>
          <w:lang w:val="en-US"/>
        </w:rPr>
        <w:t>4</w:t>
      </w:r>
      <w:r w:rsidRPr="000F7936">
        <w:rPr>
          <w:rFonts w:ascii="Times New Roman" w:hAnsi="Times New Roman" w:cs="Times New Roman"/>
          <w:b/>
          <w:color w:val="000000" w:themeColor="text1"/>
        </w:rPr>
        <w:fldChar w:fldCharType="end"/>
      </w:r>
      <w:bookmarkEnd w:id="11"/>
      <w:r w:rsidRPr="000F7936">
        <w:rPr>
          <w:rFonts w:ascii="Times New Roman" w:hAnsi="Times New Roman" w:cs="Times New Roman"/>
          <w:color w:val="000000" w:themeColor="text1"/>
          <w:lang w:val="en-US"/>
        </w:rPr>
        <w:t xml:space="preserve"> </w:t>
      </w:r>
      <w:r w:rsidR="00B0718D">
        <w:rPr>
          <w:rFonts w:ascii="Times New Roman" w:hAnsi="Times New Roman" w:cs="Times New Roman"/>
          <w:b/>
          <w:color w:val="000000" w:themeColor="text1"/>
          <w:lang w:val="en-US"/>
        </w:rPr>
        <w:t>Cross-validated probability of a change in diagnosis from CN</w:t>
      </w:r>
      <w:r w:rsidR="00BA0801">
        <w:rPr>
          <w:rFonts w:ascii="Times New Roman" w:hAnsi="Times New Roman" w:cs="Times New Roman"/>
          <w:b/>
          <w:color w:val="000000" w:themeColor="text1"/>
          <w:lang w:val="en-US"/>
        </w:rPr>
        <w:t>/SCI</w:t>
      </w:r>
      <w:r w:rsidR="00B0718D">
        <w:rPr>
          <w:rFonts w:ascii="Times New Roman" w:hAnsi="Times New Roman" w:cs="Times New Roman"/>
          <w:b/>
          <w:color w:val="000000" w:themeColor="text1"/>
          <w:lang w:val="en-US"/>
        </w:rPr>
        <w:t xml:space="preserve"> to MCI/Dementia </w:t>
      </w:r>
      <w:r w:rsidRPr="000F7936">
        <w:rPr>
          <w:rFonts w:ascii="Times New Roman" w:hAnsi="Times New Roman" w:cs="Times New Roman"/>
          <w:b/>
          <w:color w:val="000000" w:themeColor="text1"/>
          <w:lang w:val="en-US"/>
        </w:rPr>
        <w:t xml:space="preserve">within two years by </w:t>
      </w:r>
      <w:r w:rsidR="00BA0801">
        <w:rPr>
          <w:rFonts w:ascii="Times New Roman" w:hAnsi="Times New Roman" w:cs="Times New Roman"/>
          <w:b/>
          <w:color w:val="000000" w:themeColor="text1"/>
          <w:lang w:val="en-US"/>
        </w:rPr>
        <w:t xml:space="preserve">FDG-PET </w:t>
      </w:r>
      <w:r w:rsidR="006A6AC5">
        <w:rPr>
          <w:rFonts w:ascii="Times New Roman" w:hAnsi="Times New Roman" w:cs="Times New Roman"/>
          <w:b/>
          <w:color w:val="000000" w:themeColor="text1"/>
          <w:lang w:val="en-US"/>
        </w:rPr>
        <w:t>BAG</w:t>
      </w:r>
      <w:r w:rsidRPr="000F7936">
        <w:rPr>
          <w:rFonts w:ascii="Times New Roman" w:hAnsi="Times New Roman" w:cs="Times New Roman"/>
          <w:b/>
          <w:color w:val="000000" w:themeColor="text1"/>
          <w:lang w:val="en-US"/>
        </w:rPr>
        <w:t xml:space="preserve">. </w:t>
      </w:r>
      <w:r w:rsidR="00C976F5">
        <w:rPr>
          <w:rFonts w:ascii="Times New Roman" w:hAnsi="Times New Roman" w:cs="Times New Roman"/>
          <w:color w:val="000000" w:themeColor="text1"/>
          <w:lang w:val="en-US"/>
        </w:rPr>
        <w:t xml:space="preserve">Probability </w:t>
      </w:r>
      <w:proofErr w:type="gramStart"/>
      <w:r w:rsidR="00C976F5">
        <w:rPr>
          <w:rFonts w:ascii="Times New Roman" w:hAnsi="Times New Roman" w:cs="Times New Roman"/>
          <w:color w:val="000000" w:themeColor="text1"/>
          <w:lang w:val="en-US"/>
        </w:rPr>
        <w:t>was estimated</w:t>
      </w:r>
      <w:proofErr w:type="gramEnd"/>
      <w:r w:rsidR="00C976F5">
        <w:rPr>
          <w:rFonts w:ascii="Times New Roman" w:hAnsi="Times New Roman" w:cs="Times New Roman"/>
          <w:color w:val="000000" w:themeColor="text1"/>
          <w:lang w:val="en-US"/>
        </w:rPr>
        <w:t xml:space="preserve"> by fitting a logistic regression model on cognitive outcome by FDG-PET BAG, MRI BAG, amyloid status, apoe-e4 carriership and years of education. The red line shows the logistic regression on cognitive outcome by FDG-PET BAG, with the shaded area representing standard error. The red line intersects 50% at 0.85 years BAG on FDG-PET. The density plot above shows FDG-PET BAG distribution of stables (clear) and decliners (striped) in the subsample and the black error points to the cutoff.</w:t>
      </w:r>
    </w:p>
    <w:p w14:paraId="7AB84128" w14:textId="326E69DA" w:rsidR="00C9274A" w:rsidRPr="000F7936" w:rsidRDefault="00C9274A" w:rsidP="005720F4">
      <w:pPr>
        <w:pStyle w:val="Beschriftung"/>
        <w:jc w:val="both"/>
        <w:rPr>
          <w:rFonts w:ascii="Times New Roman" w:hAnsi="Times New Roman" w:cs="Times New Roman"/>
          <w:lang w:val="en-US"/>
        </w:rPr>
      </w:pPr>
    </w:p>
    <w:p w14:paraId="1CC8A4F8" w14:textId="5FEA6320" w:rsidR="00D252D9" w:rsidRDefault="003D6E8A" w:rsidP="003D6E8A">
      <w:pPr>
        <w:pStyle w:val="KeinLeerraum"/>
        <w:spacing w:line="480" w:lineRule="auto"/>
        <w:jc w:val="both"/>
        <w:rPr>
          <w:rFonts w:ascii="Times New Roman" w:hAnsi="Times New Roman" w:cs="Times New Roman"/>
          <w:lang w:val="en-US"/>
        </w:rPr>
      </w:pPr>
      <w:r w:rsidRPr="00904F34">
        <w:rPr>
          <w:rFonts w:ascii="Times New Roman" w:hAnsi="Times New Roman" w:cs="Times New Roman"/>
          <w:lang w:val="en-US"/>
        </w:rPr>
        <w:t>(</w:t>
      </w:r>
      <w:proofErr w:type="spellStart"/>
      <w:proofErr w:type="gramStart"/>
      <w:r w:rsidRPr="00904F34">
        <w:rPr>
          <w:rFonts w:ascii="Times New Roman" w:hAnsi="Times New Roman" w:cs="Times New Roman"/>
          <w:lang w:val="en-US"/>
        </w:rPr>
        <w:t>n</w:t>
      </w:r>
      <w:r w:rsidRPr="00904F34">
        <w:rPr>
          <w:rFonts w:ascii="Times New Roman" w:hAnsi="Times New Roman" w:cs="Times New Roman"/>
          <w:vertAlign w:val="subscript"/>
          <w:lang w:val="en-US"/>
        </w:rPr>
        <w:t>decliners</w:t>
      </w:r>
      <w:proofErr w:type="spellEnd"/>
      <w:proofErr w:type="gramEnd"/>
      <w:r w:rsidRPr="00904F34">
        <w:rPr>
          <w:rFonts w:ascii="Times New Roman" w:hAnsi="Times New Roman" w:cs="Times New Roman"/>
          <w:lang w:val="en-US"/>
        </w:rPr>
        <w:t xml:space="preserve">= 8, </w:t>
      </w:r>
      <w:proofErr w:type="spellStart"/>
      <w:r w:rsidRPr="00904F34">
        <w:rPr>
          <w:rFonts w:ascii="Times New Roman" w:hAnsi="Times New Roman" w:cs="Times New Roman"/>
          <w:lang w:val="en-US"/>
        </w:rPr>
        <w:t>n</w:t>
      </w:r>
      <w:r>
        <w:rPr>
          <w:rFonts w:ascii="Times New Roman" w:hAnsi="Times New Roman" w:cs="Times New Roman"/>
          <w:vertAlign w:val="subscript"/>
          <w:lang w:val="en-US"/>
        </w:rPr>
        <w:t>stables</w:t>
      </w:r>
      <w:proofErr w:type="spellEnd"/>
      <w:r>
        <w:rPr>
          <w:rFonts w:ascii="Times New Roman" w:hAnsi="Times New Roman" w:cs="Times New Roman"/>
          <w:vertAlign w:val="subscript"/>
          <w:lang w:val="en-US"/>
        </w:rPr>
        <w:t xml:space="preserve"> </w:t>
      </w:r>
      <w:r>
        <w:rPr>
          <w:rFonts w:ascii="Times New Roman" w:hAnsi="Times New Roman" w:cs="Times New Roman"/>
          <w:lang w:val="en-US"/>
        </w:rPr>
        <w:t xml:space="preserve">= </w:t>
      </w:r>
      <w:r w:rsidR="007504E4">
        <w:rPr>
          <w:rFonts w:ascii="Times New Roman" w:hAnsi="Times New Roman" w:cs="Times New Roman"/>
          <w:lang w:val="en-US"/>
        </w:rPr>
        <w:t>80</w:t>
      </w:r>
      <w:r w:rsidR="00D252D9">
        <w:rPr>
          <w:rFonts w:ascii="Times New Roman" w:hAnsi="Times New Roman" w:cs="Times New Roman"/>
          <w:lang w:val="en-US"/>
        </w:rPr>
        <w:t xml:space="preserve">), where we obtained a specificity of 87.5% and a sensitivity of 33.8%. </w:t>
      </w:r>
    </w:p>
    <w:p w14:paraId="3E5755A9" w14:textId="2CC3CD3B" w:rsidR="00B25242" w:rsidRPr="006E2D0B" w:rsidRDefault="00B25242" w:rsidP="006E2D0B">
      <w:pPr>
        <w:pStyle w:val="KeinLeerraum"/>
        <w:spacing w:line="480" w:lineRule="auto"/>
        <w:ind w:firstLine="708"/>
        <w:jc w:val="both"/>
        <w:rPr>
          <w:rFonts w:ascii="Times New Roman" w:hAnsi="Times New Roman" w:cs="Times New Roman"/>
          <w:lang w:val="en-US"/>
        </w:rPr>
      </w:pPr>
      <w:r w:rsidRPr="000F7936">
        <w:rPr>
          <w:rFonts w:ascii="Times New Roman" w:hAnsi="Times New Roman" w:cs="Times New Roman"/>
          <w:lang w:val="en-US"/>
        </w:rPr>
        <w:t>After removing those individuals who did not have information on amyloid status available</w:t>
      </w:r>
      <w:r w:rsidR="006E2D0B">
        <w:rPr>
          <w:rFonts w:ascii="Times New Roman" w:hAnsi="Times New Roman" w:cs="Times New Roman"/>
          <w:lang w:val="en-US"/>
        </w:rPr>
        <w:t xml:space="preserve"> (n=6)</w:t>
      </w:r>
      <w:r w:rsidRPr="000F7936">
        <w:rPr>
          <w:rFonts w:ascii="Times New Roman" w:hAnsi="Times New Roman" w:cs="Times New Roman"/>
          <w:lang w:val="en-US"/>
        </w:rPr>
        <w:t xml:space="preserve">, a </w:t>
      </w:r>
      <w:r w:rsidR="003F17B1">
        <w:rPr>
          <w:rFonts w:ascii="Times New Roman" w:hAnsi="Times New Roman" w:cs="Times New Roman"/>
          <w:lang w:val="en-US"/>
        </w:rPr>
        <w:t>“</w:t>
      </w:r>
      <w:r w:rsidR="00F9099D" w:rsidRPr="000F7936">
        <w:rPr>
          <w:rFonts w:ascii="Times New Roman" w:hAnsi="Times New Roman" w:cs="Times New Roman"/>
          <w:lang w:val="en-US"/>
        </w:rPr>
        <w:t>complete</w:t>
      </w:r>
      <w:r w:rsidR="003F17B1">
        <w:rPr>
          <w:rFonts w:ascii="Times New Roman" w:hAnsi="Times New Roman" w:cs="Times New Roman"/>
          <w:lang w:val="en-US"/>
        </w:rPr>
        <w:t>”</w:t>
      </w:r>
      <w:r w:rsidR="006E2D0B">
        <w:rPr>
          <w:rFonts w:ascii="Times New Roman" w:hAnsi="Times New Roman" w:cs="Times New Roman"/>
          <w:lang w:val="en-US"/>
        </w:rPr>
        <w:t xml:space="preserve"> sample of 24</w:t>
      </w:r>
      <w:r w:rsidRPr="000F7936">
        <w:rPr>
          <w:rFonts w:ascii="Times New Roman" w:hAnsi="Times New Roman" w:cs="Times New Roman"/>
          <w:lang w:val="en-US"/>
        </w:rPr>
        <w:t xml:space="preserve"> decliners </w:t>
      </w:r>
      <w:r w:rsidRPr="000F7936">
        <w:rPr>
          <w:rFonts w:ascii="Times New Roman" w:hAnsi="Times New Roman" w:cs="Times New Roman"/>
          <w:lang w:val="en-US"/>
        </w:rPr>
        <w:lastRenderedPageBreak/>
        <w:t xml:space="preserve">remained, thus </w:t>
      </w:r>
      <w:r w:rsidR="006E2D0B">
        <w:rPr>
          <w:rFonts w:ascii="Times New Roman" w:hAnsi="Times New Roman" w:cs="Times New Roman"/>
          <w:lang w:val="en-US"/>
        </w:rPr>
        <w:t>constituting a sample size of 48</w:t>
      </w:r>
      <w:r w:rsidRPr="000F7936">
        <w:rPr>
          <w:rFonts w:ascii="Times New Roman" w:hAnsi="Times New Roman" w:cs="Times New Roman"/>
          <w:lang w:val="en-US"/>
        </w:rPr>
        <w:t xml:space="preserve">. </w:t>
      </w:r>
      <w:r w:rsidR="00B544BD" w:rsidRPr="000F7936">
        <w:rPr>
          <w:rFonts w:ascii="Times New Roman" w:hAnsi="Times New Roman" w:cs="Times New Roman"/>
          <w:lang w:val="en-US"/>
        </w:rPr>
        <w:t xml:space="preserve">Results from the </w:t>
      </w:r>
      <w:r w:rsidR="00F9099D" w:rsidRPr="000F7936">
        <w:rPr>
          <w:rFonts w:ascii="Times New Roman" w:hAnsi="Times New Roman" w:cs="Times New Roman"/>
          <w:lang w:val="en-US"/>
        </w:rPr>
        <w:t>complete</w:t>
      </w:r>
      <w:r w:rsidR="00B544BD" w:rsidRPr="000F7936">
        <w:rPr>
          <w:rFonts w:ascii="Times New Roman" w:hAnsi="Times New Roman" w:cs="Times New Roman"/>
          <w:lang w:val="en-US"/>
        </w:rPr>
        <w:t xml:space="preserve"> samples were </w:t>
      </w:r>
      <w:r w:rsidR="003C2AFA" w:rsidRPr="000F7936">
        <w:rPr>
          <w:rFonts w:ascii="Times New Roman" w:hAnsi="Times New Roman" w:cs="Times New Roman"/>
          <w:lang w:val="en-US"/>
        </w:rPr>
        <w:t xml:space="preserve">largely </w:t>
      </w:r>
      <w:r w:rsidR="00B544BD" w:rsidRPr="000F7936">
        <w:rPr>
          <w:rFonts w:ascii="Times New Roman" w:hAnsi="Times New Roman" w:cs="Times New Roman"/>
          <w:lang w:val="en-US"/>
        </w:rPr>
        <w:t xml:space="preserve">consistent with results obtained from the whole samples and can be found in the </w:t>
      </w:r>
      <w:r w:rsidR="00B544BD" w:rsidRPr="00261188">
        <w:rPr>
          <w:rFonts w:ascii="Times New Roman" w:hAnsi="Times New Roman" w:cs="Times New Roman"/>
          <w:highlight w:val="magenta"/>
          <w:lang w:val="en-US"/>
        </w:rPr>
        <w:t xml:space="preserve">Supplementary Materials, section “Prediction of Cognitive </w:t>
      </w:r>
      <w:r w:rsidR="006E2D0B" w:rsidRPr="00261188">
        <w:rPr>
          <w:rFonts w:ascii="Times New Roman" w:hAnsi="Times New Roman" w:cs="Times New Roman"/>
          <w:highlight w:val="magenta"/>
          <w:lang w:val="en-US"/>
        </w:rPr>
        <w:t>Outcome</w:t>
      </w:r>
      <w:r w:rsidR="00B544BD" w:rsidRPr="00261188">
        <w:rPr>
          <w:rFonts w:ascii="Times New Roman" w:hAnsi="Times New Roman" w:cs="Times New Roman"/>
          <w:highlight w:val="magenta"/>
          <w:lang w:val="en-US"/>
        </w:rPr>
        <w:t>”.</w:t>
      </w:r>
    </w:p>
    <w:p w14:paraId="3B474FEA" w14:textId="0601FE37" w:rsidR="00803E4E" w:rsidRPr="00164EEB" w:rsidRDefault="006E2D0B" w:rsidP="00876951">
      <w:pPr>
        <w:pStyle w:val="KeinLeerraum"/>
        <w:spacing w:line="480" w:lineRule="auto"/>
        <w:ind w:firstLine="708"/>
        <w:jc w:val="both"/>
        <w:rPr>
          <w:rFonts w:ascii="Times New Roman" w:hAnsi="Times New Roman" w:cs="Times New Roman"/>
          <w:lang w:val="en-US"/>
        </w:rPr>
      </w:pPr>
      <w:r>
        <w:rPr>
          <w:rFonts w:ascii="Times New Roman" w:hAnsi="Times New Roman" w:cs="Times New Roman"/>
          <w:lang w:val="en-US"/>
        </w:rPr>
        <w:t>Three hundred forty eight MCI patients remained stable until year two, while 113 MCI patients converted to dementia.</w:t>
      </w:r>
      <w:r w:rsidR="00803E4E">
        <w:rPr>
          <w:rFonts w:ascii="Times New Roman" w:hAnsi="Times New Roman" w:cs="Times New Roman"/>
          <w:lang w:val="en-US"/>
        </w:rPr>
        <w:t xml:space="preserve"> Consequently, a subsample of 113 stables and all 113 decliners constituted the subsample for prediction of cognitive outcome in MCI. Holding all other predictor variables constant, MRI-derived BAG, a positive amyloid status in CSF, and </w:t>
      </w:r>
      <w:r w:rsidR="00803E4E" w:rsidRPr="007504E4">
        <w:rPr>
          <w:rFonts w:ascii="Times New Roman" w:hAnsi="Times New Roman" w:cs="Times New Roman"/>
          <w:lang w:val="en-US"/>
        </w:rPr>
        <w:t>APOE-ε4</w:t>
      </w:r>
      <w:r w:rsidR="00803E4E">
        <w:rPr>
          <w:rFonts w:ascii="Times New Roman" w:hAnsi="Times New Roman" w:cs="Times New Roman"/>
          <w:lang w:val="en-US"/>
        </w:rPr>
        <w:t xml:space="preserve"> carriership significantly predicted cognitive outcome after two years. With every one-year increase in BAG on MRI, the odds of converting to MCI or dementia were increased by 52% (95% CI [1.304, 1.788]), while a positive amyloid status and APOE-</w:t>
      </w:r>
      <w:r w:rsidR="00803E4E">
        <w:rPr>
          <w:rFonts w:ascii="Helvetica" w:hAnsi="Helvetica" w:cs="Times New Roman"/>
          <w:lang w:val="en-US"/>
        </w:rPr>
        <w:t>ε</w:t>
      </w:r>
      <w:r w:rsidR="00803E4E">
        <w:rPr>
          <w:rFonts w:ascii="Times New Roman" w:hAnsi="Times New Roman" w:cs="Times New Roman"/>
          <w:lang w:val="en-US"/>
        </w:rPr>
        <w:t xml:space="preserve">4 carriership increased those odds by 411% (95% CI [1.632, 11.255]) and 303% (95% CI [1.495, 6.254]), respectively. To obtain a </w:t>
      </w:r>
      <w:r w:rsidR="00F854D6">
        <w:rPr>
          <w:rFonts w:ascii="Times New Roman" w:hAnsi="Times New Roman" w:cs="Times New Roman"/>
          <w:lang w:val="en-US"/>
        </w:rPr>
        <w:t>cutoff</w:t>
      </w:r>
      <w:r w:rsidR="00803E4E">
        <w:rPr>
          <w:rFonts w:ascii="Times New Roman" w:hAnsi="Times New Roman" w:cs="Times New Roman"/>
          <w:lang w:val="en-US"/>
        </w:rPr>
        <w:t xml:space="preserve"> for cognitive outcome, we fit a logistic regression model on </w:t>
      </w:r>
      <w:r w:rsidR="008B6214">
        <w:rPr>
          <w:rFonts w:ascii="Times New Roman" w:hAnsi="Times New Roman" w:cs="Times New Roman"/>
          <w:lang w:val="en-US"/>
        </w:rPr>
        <w:t>cognitive outcome by</w:t>
      </w:r>
      <w:r w:rsidR="00803E4E">
        <w:rPr>
          <w:rFonts w:ascii="Times New Roman" w:hAnsi="Times New Roman" w:cs="Times New Roman"/>
          <w:lang w:val="en-US"/>
        </w:rPr>
        <w:t xml:space="preserve"> MRI BAG. The intersection of the curve with 50% probability of receiv</w:t>
      </w:r>
      <w:r w:rsidR="008B6214">
        <w:rPr>
          <w:rFonts w:ascii="Times New Roman" w:hAnsi="Times New Roman" w:cs="Times New Roman"/>
          <w:lang w:val="en-US"/>
        </w:rPr>
        <w:t>ing such a diagnosis was at 2.14</w:t>
      </w:r>
      <w:r w:rsidR="00803E4E">
        <w:rPr>
          <w:rFonts w:ascii="Times New Roman" w:hAnsi="Times New Roman" w:cs="Times New Roman"/>
          <w:lang w:val="en-US"/>
        </w:rPr>
        <w:t xml:space="preserve"> years </w:t>
      </w:r>
      <w:r w:rsidR="00195BB3">
        <w:rPr>
          <w:rFonts w:ascii="Times New Roman" w:hAnsi="Times New Roman" w:cs="Times New Roman"/>
          <w:lang w:val="en-US"/>
        </w:rPr>
        <w:t xml:space="preserve">of </w:t>
      </w:r>
      <w:r w:rsidR="00803E4E">
        <w:rPr>
          <w:rFonts w:ascii="Times New Roman" w:hAnsi="Times New Roman" w:cs="Times New Roman"/>
          <w:lang w:val="en-US"/>
        </w:rPr>
        <w:t xml:space="preserve">MRI BAG (see </w:t>
      </w:r>
      <w:r w:rsidR="00803E4E">
        <w:rPr>
          <w:rFonts w:ascii="Times New Roman" w:hAnsi="Times New Roman" w:cs="Times New Roman"/>
          <w:lang w:val="en-US"/>
        </w:rPr>
        <w:fldChar w:fldCharType="begin"/>
      </w:r>
      <w:r w:rsidR="00803E4E">
        <w:rPr>
          <w:rFonts w:ascii="Times New Roman" w:hAnsi="Times New Roman" w:cs="Times New Roman"/>
          <w:lang w:val="en-US"/>
        </w:rPr>
        <w:instrText xml:space="preserve"> REF _Ref100319200 \h </w:instrText>
      </w:r>
      <w:r w:rsidR="00803E4E">
        <w:rPr>
          <w:rFonts w:ascii="Times New Roman" w:hAnsi="Times New Roman" w:cs="Times New Roman"/>
          <w:lang w:val="en-US"/>
        </w:rPr>
      </w:r>
      <w:r w:rsidR="00803E4E">
        <w:rPr>
          <w:rFonts w:ascii="Times New Roman" w:hAnsi="Times New Roman" w:cs="Times New Roman"/>
          <w:lang w:val="en-US"/>
        </w:rPr>
        <w:fldChar w:fldCharType="separate"/>
      </w:r>
      <w:r w:rsidR="00803E4E" w:rsidRPr="000F7936">
        <w:rPr>
          <w:rFonts w:ascii="Times New Roman" w:hAnsi="Times New Roman" w:cs="Times New Roman"/>
          <w:b/>
          <w:color w:val="000000" w:themeColor="text1"/>
          <w:lang w:val="en-US"/>
        </w:rPr>
        <w:t xml:space="preserve">Fig. </w:t>
      </w:r>
      <w:r w:rsidR="00803E4E">
        <w:rPr>
          <w:rFonts w:ascii="Times New Roman" w:hAnsi="Times New Roman" w:cs="Times New Roman"/>
          <w:b/>
          <w:noProof/>
          <w:color w:val="000000" w:themeColor="text1"/>
          <w:lang w:val="en-US"/>
        </w:rPr>
        <w:t>5</w:t>
      </w:r>
      <w:r w:rsidR="00803E4E">
        <w:rPr>
          <w:rFonts w:ascii="Times New Roman" w:hAnsi="Times New Roman" w:cs="Times New Roman"/>
          <w:lang w:val="en-US"/>
        </w:rPr>
        <w:fldChar w:fldCharType="end"/>
      </w:r>
      <w:r w:rsidR="00803E4E">
        <w:rPr>
          <w:rFonts w:ascii="Times New Roman" w:hAnsi="Times New Roman" w:cs="Times New Roman"/>
          <w:lang w:val="en-US"/>
        </w:rPr>
        <w:fldChar w:fldCharType="begin"/>
      </w:r>
      <w:r w:rsidR="00803E4E">
        <w:rPr>
          <w:rFonts w:ascii="Times New Roman" w:hAnsi="Times New Roman" w:cs="Times New Roman"/>
          <w:lang w:val="en-US"/>
        </w:rPr>
        <w:instrText xml:space="preserve"> REF _Ref103772748 \h </w:instrText>
      </w:r>
      <w:r w:rsidR="00803E4E">
        <w:rPr>
          <w:rFonts w:ascii="Times New Roman" w:hAnsi="Times New Roman" w:cs="Times New Roman"/>
          <w:lang w:val="en-US"/>
        </w:rPr>
      </w:r>
      <w:r w:rsidR="00803E4E">
        <w:rPr>
          <w:rFonts w:ascii="Times New Roman" w:hAnsi="Times New Roman" w:cs="Times New Roman"/>
          <w:lang w:val="en-US"/>
        </w:rPr>
        <w:fldChar w:fldCharType="end"/>
      </w:r>
      <w:r w:rsidR="00803E4E">
        <w:rPr>
          <w:rFonts w:ascii="Times New Roman" w:hAnsi="Times New Roman" w:cs="Times New Roman"/>
          <w:lang w:val="en-US"/>
        </w:rPr>
        <w:t>). Again, this suggests that if the brain age</w:t>
      </w:r>
      <w:r w:rsidR="00164EEB">
        <w:rPr>
          <w:rFonts w:ascii="Times New Roman" w:hAnsi="Times New Roman" w:cs="Times New Roman"/>
          <w:lang w:val="en-US"/>
        </w:rPr>
        <w:t xml:space="preserve"> of an </w:t>
      </w:r>
      <w:r w:rsidR="00803E4E">
        <w:rPr>
          <w:rFonts w:ascii="Times New Roman" w:hAnsi="Times New Roman" w:cs="Times New Roman"/>
          <w:lang w:val="en-US"/>
        </w:rPr>
        <w:t xml:space="preserve">MCI patient </w:t>
      </w:r>
      <w:proofErr w:type="gramStart"/>
      <w:r w:rsidR="00803E4E">
        <w:rPr>
          <w:rFonts w:ascii="Times New Roman" w:hAnsi="Times New Roman" w:cs="Times New Roman"/>
          <w:lang w:val="en-US"/>
        </w:rPr>
        <w:t>is advanced</w:t>
      </w:r>
      <w:proofErr w:type="gramEnd"/>
      <w:r w:rsidR="00803E4E">
        <w:rPr>
          <w:rFonts w:ascii="Times New Roman" w:hAnsi="Times New Roman" w:cs="Times New Roman"/>
          <w:lang w:val="en-US"/>
        </w:rPr>
        <w:t xml:space="preserve"> by </w:t>
      </w:r>
      <w:r w:rsidR="00164EEB">
        <w:rPr>
          <w:rFonts w:ascii="Times New Roman" w:hAnsi="Times New Roman" w:cs="Times New Roman"/>
          <w:lang w:val="en-US"/>
        </w:rPr>
        <w:t xml:space="preserve">at least this </w:t>
      </w:r>
      <w:r w:rsidR="00F854D6">
        <w:rPr>
          <w:rFonts w:ascii="Times New Roman" w:hAnsi="Times New Roman" w:cs="Times New Roman"/>
          <w:lang w:val="en-US"/>
        </w:rPr>
        <w:t>cutoff</w:t>
      </w:r>
      <w:r w:rsidR="00164EEB">
        <w:rPr>
          <w:rFonts w:ascii="Times New Roman" w:hAnsi="Times New Roman" w:cs="Times New Roman"/>
          <w:lang w:val="en-US"/>
        </w:rPr>
        <w:t xml:space="preserve"> value</w:t>
      </w:r>
      <w:r w:rsidR="00803E4E">
        <w:rPr>
          <w:rFonts w:ascii="Times New Roman" w:hAnsi="Times New Roman" w:cs="Times New Roman"/>
          <w:lang w:val="en-US"/>
        </w:rPr>
        <w:t xml:space="preserve">, they have an elevated risk of </w:t>
      </w:r>
      <w:r w:rsidR="00164EEB">
        <w:rPr>
          <w:rFonts w:ascii="Times New Roman" w:hAnsi="Times New Roman" w:cs="Times New Roman"/>
          <w:lang w:val="en-US"/>
        </w:rPr>
        <w:t>conver</w:t>
      </w:r>
      <w:r w:rsidR="00195BB3">
        <w:rPr>
          <w:rFonts w:ascii="Times New Roman" w:hAnsi="Times New Roman" w:cs="Times New Roman"/>
          <w:lang w:val="en-US"/>
        </w:rPr>
        <w:t>ting</w:t>
      </w:r>
      <w:r w:rsidR="00164EEB">
        <w:rPr>
          <w:rFonts w:ascii="Times New Roman" w:hAnsi="Times New Roman" w:cs="Times New Roman"/>
          <w:lang w:val="en-US"/>
        </w:rPr>
        <w:t xml:space="preserve"> to dementia</w:t>
      </w:r>
      <w:r w:rsidR="00803E4E">
        <w:rPr>
          <w:rFonts w:ascii="Times New Roman" w:hAnsi="Times New Roman" w:cs="Times New Roman"/>
          <w:lang w:val="en-US"/>
        </w:rPr>
        <w:t xml:space="preserve">. In the </w:t>
      </w:r>
      <w:r w:rsidR="00164EEB">
        <w:rPr>
          <w:rFonts w:ascii="Times New Roman" w:hAnsi="Times New Roman" w:cs="Times New Roman"/>
          <w:lang w:val="en-US"/>
        </w:rPr>
        <w:t>current MCI</w:t>
      </w:r>
      <w:r w:rsidR="00803E4E" w:rsidRPr="005407A2">
        <w:rPr>
          <w:rFonts w:ascii="Times New Roman" w:hAnsi="Times New Roman" w:cs="Times New Roman"/>
          <w:vertAlign w:val="subscript"/>
          <w:lang w:val="en-US"/>
        </w:rPr>
        <w:t>ADNI</w:t>
      </w:r>
      <w:r w:rsidR="00803E4E">
        <w:rPr>
          <w:rFonts w:ascii="Times New Roman" w:hAnsi="Times New Roman" w:cs="Times New Roman"/>
          <w:lang w:val="en-US"/>
        </w:rPr>
        <w:t xml:space="preserve"> </w:t>
      </w:r>
      <w:r w:rsidR="00164EEB">
        <w:rPr>
          <w:rFonts w:ascii="Times New Roman" w:hAnsi="Times New Roman" w:cs="Times New Roman"/>
          <w:lang w:val="en-US"/>
        </w:rPr>
        <w:t>sub</w:t>
      </w:r>
      <w:r w:rsidR="00803E4E">
        <w:rPr>
          <w:rFonts w:ascii="Times New Roman" w:hAnsi="Times New Roman" w:cs="Times New Roman"/>
          <w:lang w:val="en-US"/>
        </w:rPr>
        <w:t>sample</w:t>
      </w:r>
      <w:r w:rsidR="00164EEB">
        <w:rPr>
          <w:rFonts w:ascii="Times New Roman" w:hAnsi="Times New Roman" w:cs="Times New Roman"/>
          <w:lang w:val="en-US"/>
        </w:rPr>
        <w:t xml:space="preserve">, stratification by this </w:t>
      </w:r>
      <w:r w:rsidR="00F854D6">
        <w:rPr>
          <w:rFonts w:ascii="Times New Roman" w:hAnsi="Times New Roman" w:cs="Times New Roman"/>
          <w:lang w:val="en-US"/>
        </w:rPr>
        <w:t>cutoff</w:t>
      </w:r>
      <w:r w:rsidR="008B6214">
        <w:rPr>
          <w:rFonts w:ascii="Times New Roman" w:hAnsi="Times New Roman" w:cs="Times New Roman"/>
          <w:lang w:val="en-US"/>
        </w:rPr>
        <w:t xml:space="preserve"> yielded a specificity of 73.5</w:t>
      </w:r>
      <w:r w:rsidR="00164EEB">
        <w:rPr>
          <w:rFonts w:ascii="Times New Roman" w:hAnsi="Times New Roman" w:cs="Times New Roman"/>
          <w:lang w:val="en-US"/>
        </w:rPr>
        <w:t xml:space="preserve">% and a sensitivity of </w:t>
      </w:r>
      <w:r w:rsidR="008B6214">
        <w:rPr>
          <w:rFonts w:ascii="Times New Roman" w:hAnsi="Times New Roman" w:cs="Times New Roman"/>
          <w:lang w:val="en-US"/>
        </w:rPr>
        <w:t>71.7</w:t>
      </w:r>
      <w:r w:rsidR="00164EEB">
        <w:rPr>
          <w:rFonts w:ascii="Times New Roman" w:hAnsi="Times New Roman" w:cs="Times New Roman"/>
          <w:lang w:val="en-US"/>
        </w:rPr>
        <w:t>%. In the MCI</w:t>
      </w:r>
      <w:r w:rsidR="00164EEB">
        <w:rPr>
          <w:rFonts w:ascii="Times New Roman" w:hAnsi="Times New Roman" w:cs="Times New Roman"/>
          <w:vertAlign w:val="subscript"/>
          <w:lang w:val="en-US"/>
        </w:rPr>
        <w:t xml:space="preserve">DELCODE </w:t>
      </w:r>
      <w:r w:rsidR="00164EEB">
        <w:rPr>
          <w:rFonts w:ascii="Times New Roman" w:hAnsi="Times New Roman" w:cs="Times New Roman"/>
          <w:lang w:val="en-US"/>
        </w:rPr>
        <w:t xml:space="preserve">sample </w:t>
      </w:r>
      <w:r w:rsidR="00164EEB" w:rsidRPr="00164EEB">
        <w:rPr>
          <w:rFonts w:ascii="Times New Roman" w:hAnsi="Times New Roman" w:cs="Times New Roman"/>
          <w:lang w:val="en-US"/>
        </w:rPr>
        <w:t>(</w:t>
      </w:r>
      <w:proofErr w:type="spellStart"/>
      <w:r w:rsidR="00164EEB" w:rsidRPr="00164EEB">
        <w:rPr>
          <w:rFonts w:ascii="Times New Roman" w:hAnsi="Times New Roman" w:cs="Times New Roman"/>
          <w:lang w:val="en-US"/>
        </w:rPr>
        <w:t>n</w:t>
      </w:r>
      <w:r w:rsidR="00164EEB" w:rsidRPr="00164EEB">
        <w:rPr>
          <w:rFonts w:ascii="Times New Roman" w:hAnsi="Times New Roman" w:cs="Times New Roman"/>
          <w:vertAlign w:val="subscript"/>
          <w:lang w:val="en-US"/>
        </w:rPr>
        <w:t>stables</w:t>
      </w:r>
      <w:proofErr w:type="spellEnd"/>
      <w:r w:rsidR="00164EEB" w:rsidRPr="00164EEB">
        <w:rPr>
          <w:rFonts w:ascii="Times New Roman" w:hAnsi="Times New Roman" w:cs="Times New Roman"/>
          <w:vertAlign w:val="subscript"/>
          <w:lang w:val="en-US"/>
        </w:rPr>
        <w:t xml:space="preserve"> </w:t>
      </w:r>
      <w:r w:rsidR="00164EEB" w:rsidRPr="00164EEB">
        <w:rPr>
          <w:rFonts w:ascii="Times New Roman" w:hAnsi="Times New Roman" w:cs="Times New Roman"/>
          <w:lang w:val="en-US"/>
        </w:rPr>
        <w:t xml:space="preserve">= 41, </w:t>
      </w:r>
      <w:proofErr w:type="spellStart"/>
      <w:r w:rsidR="00164EEB" w:rsidRPr="00164EEB">
        <w:rPr>
          <w:rFonts w:ascii="Times New Roman" w:hAnsi="Times New Roman" w:cs="Times New Roman"/>
          <w:lang w:val="en-US"/>
        </w:rPr>
        <w:t>n</w:t>
      </w:r>
      <w:r w:rsidR="00164EEB" w:rsidRPr="00164EEB">
        <w:rPr>
          <w:rFonts w:ascii="Times New Roman" w:hAnsi="Times New Roman" w:cs="Times New Roman"/>
          <w:vertAlign w:val="subscript"/>
          <w:lang w:val="en-US"/>
        </w:rPr>
        <w:t>decliners</w:t>
      </w:r>
      <w:proofErr w:type="spellEnd"/>
      <w:r w:rsidR="00164EEB" w:rsidRPr="00164EEB">
        <w:rPr>
          <w:rFonts w:ascii="Times New Roman" w:hAnsi="Times New Roman" w:cs="Times New Roman"/>
          <w:lang w:val="en-US"/>
        </w:rPr>
        <w:t xml:space="preserve"> = 28)</w:t>
      </w:r>
      <w:r w:rsidR="00164EEB">
        <w:rPr>
          <w:rFonts w:ascii="Times New Roman" w:hAnsi="Times New Roman" w:cs="Times New Roman"/>
          <w:lang w:val="en-US"/>
        </w:rPr>
        <w:t xml:space="preserve">, the </w:t>
      </w:r>
      <w:r w:rsidR="00F854D6">
        <w:rPr>
          <w:rFonts w:ascii="Times New Roman" w:hAnsi="Times New Roman" w:cs="Times New Roman"/>
          <w:lang w:val="en-US"/>
        </w:rPr>
        <w:t>cutoff</w:t>
      </w:r>
      <w:r w:rsidR="00164EEB">
        <w:rPr>
          <w:rFonts w:ascii="Times New Roman" w:hAnsi="Times New Roman" w:cs="Times New Roman"/>
          <w:lang w:val="en-US"/>
        </w:rPr>
        <w:t xml:space="preserve"> had a </w:t>
      </w:r>
      <w:r w:rsidR="002B768C">
        <w:rPr>
          <w:rFonts w:ascii="Times New Roman" w:hAnsi="Times New Roman" w:cs="Times New Roman"/>
          <w:lang w:val="en-US"/>
        </w:rPr>
        <w:t xml:space="preserve">comparable </w:t>
      </w:r>
      <w:r w:rsidR="00164EEB">
        <w:rPr>
          <w:rFonts w:ascii="Times New Roman" w:hAnsi="Times New Roman" w:cs="Times New Roman"/>
          <w:lang w:val="en-US"/>
        </w:rPr>
        <w:t xml:space="preserve">specificity of 67.9% and a sensitivity of 73.2%. </w:t>
      </w:r>
    </w:p>
    <w:p w14:paraId="585E184E" w14:textId="01047ECD" w:rsidR="00D252D9" w:rsidRPr="00D252D9" w:rsidRDefault="00D36A84" w:rsidP="00195BB3">
      <w:pPr>
        <w:pStyle w:val="KeinLeerraum"/>
        <w:spacing w:line="480" w:lineRule="auto"/>
        <w:ind w:firstLine="708"/>
        <w:jc w:val="both"/>
        <w:rPr>
          <w:rFonts w:ascii="Times New Roman" w:hAnsi="Times New Roman" w:cs="Times New Roman"/>
          <w:lang w:val="en-US"/>
        </w:rPr>
      </w:pPr>
      <w:r>
        <w:rPr>
          <w:rFonts w:ascii="Times New Roman" w:hAnsi="Times New Roman" w:cs="Times New Roman"/>
          <w:lang w:val="en-US"/>
        </w:rPr>
        <w:t>Three hundred sixty nine</w:t>
      </w:r>
      <w:r w:rsidR="00B25242" w:rsidRPr="000F7936">
        <w:rPr>
          <w:rFonts w:ascii="Times New Roman" w:hAnsi="Times New Roman" w:cs="Times New Roman"/>
          <w:lang w:val="en-US"/>
        </w:rPr>
        <w:t xml:space="preserve"> MCI </w:t>
      </w:r>
      <w:r w:rsidR="00195BB3">
        <w:rPr>
          <w:rFonts w:ascii="Times New Roman" w:hAnsi="Times New Roman" w:cs="Times New Roman"/>
          <w:lang w:val="en-US"/>
        </w:rPr>
        <w:t>patients had full information for</w:t>
      </w:r>
      <w:r w:rsidR="00B25242" w:rsidRPr="000F7936">
        <w:rPr>
          <w:rFonts w:ascii="Times New Roman" w:hAnsi="Times New Roman" w:cs="Times New Roman"/>
          <w:lang w:val="en-US"/>
        </w:rPr>
        <w:t xml:space="preserve"> all considered variables, thus constituting the decliner group of the </w:t>
      </w:r>
      <w:r w:rsidR="002B31D1" w:rsidRPr="000F7936">
        <w:rPr>
          <w:rFonts w:ascii="Times New Roman" w:hAnsi="Times New Roman" w:cs="Times New Roman"/>
          <w:lang w:val="en-US"/>
        </w:rPr>
        <w:t>complete</w:t>
      </w:r>
      <w:r w:rsidR="00B25242" w:rsidRPr="000F7936">
        <w:rPr>
          <w:rFonts w:ascii="Times New Roman" w:hAnsi="Times New Roman" w:cs="Times New Roman"/>
          <w:lang w:val="en-US"/>
        </w:rPr>
        <w:t xml:space="preserve"> samples. </w:t>
      </w:r>
      <w:r w:rsidR="002B31D1" w:rsidRPr="000F7936">
        <w:rPr>
          <w:rFonts w:ascii="Times New Roman" w:hAnsi="Times New Roman" w:cs="Times New Roman"/>
          <w:lang w:val="en-US"/>
        </w:rPr>
        <w:t>Results from the complete samples were</w:t>
      </w:r>
      <w:r w:rsidR="00195BB3">
        <w:rPr>
          <w:rFonts w:ascii="Times New Roman" w:hAnsi="Times New Roman" w:cs="Times New Roman"/>
          <w:lang w:val="en-US"/>
        </w:rPr>
        <w:t xml:space="preserve"> </w:t>
      </w:r>
      <w:r w:rsidR="00D252D9" w:rsidRPr="000F7936">
        <w:rPr>
          <w:rFonts w:ascii="Times New Roman" w:hAnsi="Times New Roman" w:cs="Times New Roman"/>
          <w:lang w:val="en-US"/>
        </w:rPr>
        <w:t xml:space="preserve">consistent with results obtained from the whole samples and can be found in the </w:t>
      </w:r>
      <w:r w:rsidR="00D252D9" w:rsidRPr="00D36A84">
        <w:rPr>
          <w:rFonts w:ascii="Times New Roman" w:hAnsi="Times New Roman" w:cs="Times New Roman"/>
          <w:highlight w:val="magenta"/>
          <w:lang w:val="en-US"/>
        </w:rPr>
        <w:t xml:space="preserve">Supplementary </w:t>
      </w:r>
      <w:r w:rsidR="00D252D9">
        <w:rPr>
          <w:rFonts w:ascii="Times New Roman" w:hAnsi="Times New Roman" w:cs="Times New Roman"/>
          <w:highlight w:val="magenta"/>
          <w:lang w:val="en-US"/>
        </w:rPr>
        <w:t>Materials</w:t>
      </w:r>
      <w:r w:rsidR="00D252D9" w:rsidRPr="000F7936">
        <w:rPr>
          <w:rFonts w:ascii="Times New Roman" w:hAnsi="Times New Roman" w:cs="Times New Roman"/>
          <w:lang w:val="en-US"/>
        </w:rPr>
        <w:t xml:space="preserve">. Finally, </w:t>
      </w:r>
      <w:r w:rsidR="00D252D9">
        <w:rPr>
          <w:rFonts w:ascii="Times New Roman" w:hAnsi="Times New Roman" w:cs="Times New Roman"/>
          <w:lang w:val="en-US"/>
        </w:rPr>
        <w:t>given</w:t>
      </w:r>
      <w:r w:rsidR="00D252D9" w:rsidRPr="000F7936">
        <w:rPr>
          <w:rFonts w:ascii="Times New Roman" w:hAnsi="Times New Roman" w:cs="Times New Roman"/>
          <w:lang w:val="en-US"/>
        </w:rPr>
        <w:t xml:space="preserve"> the correlatio</w:t>
      </w:r>
      <w:r w:rsidR="00D252D9">
        <w:rPr>
          <w:rFonts w:ascii="Times New Roman" w:hAnsi="Times New Roman" w:cs="Times New Roman"/>
          <w:lang w:val="en-US"/>
        </w:rPr>
        <w:t>n observed between FDG-PET- and MRI BAG</w:t>
      </w:r>
      <w:r w:rsidR="00D252D9" w:rsidRPr="000F7936">
        <w:rPr>
          <w:rFonts w:ascii="Times New Roman" w:hAnsi="Times New Roman" w:cs="Times New Roman"/>
          <w:lang w:val="en-US"/>
        </w:rPr>
        <w:t xml:space="preserve">, we assessed logistic regression models with unimodal </w:t>
      </w:r>
      <w:r w:rsidR="00D252D9">
        <w:rPr>
          <w:rFonts w:ascii="Times New Roman" w:hAnsi="Times New Roman" w:cs="Times New Roman"/>
          <w:lang w:val="en-US"/>
        </w:rPr>
        <w:t>BAG</w:t>
      </w:r>
      <w:r w:rsidR="00D252D9" w:rsidRPr="000F7936">
        <w:rPr>
          <w:rFonts w:ascii="Times New Roman" w:hAnsi="Times New Roman" w:cs="Times New Roman"/>
          <w:lang w:val="en-US"/>
        </w:rPr>
        <w:fldChar w:fldCharType="begin" w:fldLock="1"/>
      </w:r>
      <w:r w:rsidR="00D523D0">
        <w:rPr>
          <w:rFonts w:ascii="Times New Roman" w:hAnsi="Times New Roman" w:cs="Times New Roman"/>
          <w:lang w:val="en-US"/>
        </w:rPr>
        <w:instrText>ADDIN CSL_CITATION {"citationItems":[{"id":"ITEM-1","itemData":{"DOI":"10.4103/picr.PICR_87_17","ISSN":"22295488","abstract":"Logistic regression analysis is a statistical technique to evaluate the relationship between various predictor variables (either categorical or continuous) and an outcome which is binary (dichotomous). In this article, we discuss logistic regression analysis and the limitations of this technique.","author":[{"dropping-particle":"","family":"Ranganathan","given":"Priya","non-dropping-particle":"","parse-names":false,"suffix":""},{"dropping-particle":"","family":"Pramesh","given":"C.","non-dropping-particle":"","parse-names":false,"suffix":""},{"dropping-particle":"","family":"Aggarwal","given":"Rakesh","non-dropping-particle":"","parse-names":false,"suffix":""}],"container-title":"Perspectives in Clinical Research","id":"ITEM-1","issue":"3","issued":{"date-parts":[["2017"]]},"title":"Common pitfalls in statistical analysis: Logistic regression","type":"article-journal","volume":"8"},"uris":["http://www.mendeley.com/documents/?uuid=7a5fbcda-0d62-30ab-8f3c-fe55900f1c38"]}],"mendeley":{"formattedCitation":"&lt;sup&gt;32&lt;/sup&gt;","plainTextFormattedCitation":"32","previouslyFormattedCitation":"&lt;sup&gt;32&lt;/sup&gt;"},"properties":{"noteIndex":0},"schema":"https://github.com/citation-style-language/schema/raw/master/csl-citation.json"}</w:instrText>
      </w:r>
      <w:r w:rsidR="00D252D9" w:rsidRPr="000F7936">
        <w:rPr>
          <w:rFonts w:ascii="Times New Roman" w:hAnsi="Times New Roman" w:cs="Times New Roman"/>
          <w:lang w:val="en-US"/>
        </w:rPr>
        <w:fldChar w:fldCharType="separate"/>
      </w:r>
      <w:r w:rsidR="00117ADB" w:rsidRPr="00117ADB">
        <w:rPr>
          <w:rFonts w:ascii="Times New Roman" w:hAnsi="Times New Roman" w:cs="Times New Roman"/>
          <w:noProof/>
          <w:vertAlign w:val="superscript"/>
          <w:lang w:val="en-US"/>
        </w:rPr>
        <w:t>32</w:t>
      </w:r>
      <w:r w:rsidR="00D252D9" w:rsidRPr="000F7936">
        <w:rPr>
          <w:rFonts w:ascii="Times New Roman" w:hAnsi="Times New Roman" w:cs="Times New Roman"/>
          <w:lang w:val="en-US"/>
        </w:rPr>
        <w:fldChar w:fldCharType="end"/>
      </w:r>
      <w:r w:rsidR="00D252D9" w:rsidRPr="000F7936">
        <w:rPr>
          <w:rFonts w:ascii="Times New Roman" w:hAnsi="Times New Roman" w:cs="Times New Roman"/>
          <w:lang w:val="en-US"/>
        </w:rPr>
        <w:t>.</w:t>
      </w:r>
      <w:r w:rsidR="00D252D9" w:rsidRPr="00D252D9">
        <w:rPr>
          <w:rFonts w:ascii="Times New Roman" w:hAnsi="Times New Roman" w:cs="Times New Roman"/>
          <w:lang w:val="en-US"/>
        </w:rPr>
        <w:t xml:space="preserve"> </w:t>
      </w:r>
      <w:r w:rsidR="00D252D9" w:rsidRPr="000F7936">
        <w:rPr>
          <w:rFonts w:ascii="Times New Roman" w:hAnsi="Times New Roman" w:cs="Times New Roman"/>
          <w:lang w:val="en-US"/>
        </w:rPr>
        <w:t>Considered in separate models, both MRI- and PET-</w:t>
      </w:r>
      <w:r w:rsidR="00195BB3">
        <w:rPr>
          <w:rFonts w:ascii="Times New Roman" w:hAnsi="Times New Roman" w:cs="Times New Roman"/>
          <w:lang w:val="en-US"/>
        </w:rPr>
        <w:t xml:space="preserve">BAG </w:t>
      </w:r>
      <w:r w:rsidR="00D252D9">
        <w:rPr>
          <w:rFonts w:ascii="Times New Roman" w:hAnsi="Times New Roman" w:cs="Times New Roman"/>
          <w:lang w:val="en-US"/>
        </w:rPr>
        <w:t>significantly predicted Cognitive Outcome</w:t>
      </w:r>
      <w:r w:rsidR="00D252D9" w:rsidRPr="000F7936">
        <w:rPr>
          <w:rFonts w:ascii="Times New Roman" w:hAnsi="Times New Roman" w:cs="Times New Roman"/>
          <w:lang w:val="en-US"/>
        </w:rPr>
        <w:t xml:space="preserve"> </w:t>
      </w:r>
      <w:r w:rsidR="00D252D9">
        <w:rPr>
          <w:rFonts w:ascii="Times New Roman" w:hAnsi="Times New Roman" w:cs="Times New Roman"/>
          <w:lang w:val="en-US"/>
        </w:rPr>
        <w:t>in MCI</w:t>
      </w:r>
      <w:r w:rsidR="00D252D9">
        <w:rPr>
          <w:rFonts w:ascii="Times New Roman" w:hAnsi="Times New Roman" w:cs="Times New Roman"/>
          <w:vertAlign w:val="subscript"/>
          <w:lang w:val="en-US"/>
        </w:rPr>
        <w:t>ADNI</w:t>
      </w:r>
      <w:r w:rsidR="00D252D9">
        <w:rPr>
          <w:rFonts w:ascii="Times New Roman" w:hAnsi="Times New Roman" w:cs="Times New Roman"/>
          <w:lang w:val="en-US"/>
        </w:rPr>
        <w:t>, while only FDG-PET predicted cognitive outcome in CN+SCI</w:t>
      </w:r>
      <w:r w:rsidR="00D252D9">
        <w:rPr>
          <w:rFonts w:ascii="Times New Roman" w:hAnsi="Times New Roman" w:cs="Times New Roman"/>
          <w:vertAlign w:val="subscript"/>
          <w:lang w:val="en-US"/>
        </w:rPr>
        <w:t>ADNI</w:t>
      </w:r>
      <w:r w:rsidR="00D252D9">
        <w:rPr>
          <w:rFonts w:ascii="Times New Roman" w:hAnsi="Times New Roman" w:cs="Times New Roman"/>
          <w:lang w:val="en-US"/>
        </w:rPr>
        <w:t xml:space="preserve"> </w:t>
      </w:r>
      <w:r w:rsidR="00D252D9" w:rsidRPr="000F7936">
        <w:rPr>
          <w:rFonts w:ascii="Times New Roman" w:hAnsi="Times New Roman" w:cs="Times New Roman"/>
          <w:lang w:val="en-US"/>
        </w:rPr>
        <w:t>(</w:t>
      </w:r>
      <w:r w:rsidR="00D252D9" w:rsidRPr="00D36A84">
        <w:rPr>
          <w:rFonts w:ascii="Times New Roman" w:hAnsi="Times New Roman" w:cs="Times New Roman"/>
          <w:highlight w:val="magenta"/>
          <w:lang w:val="en-US"/>
        </w:rPr>
        <w:t>see Supplementary Tables S2</w:t>
      </w:r>
      <w:r w:rsidR="00D252D9" w:rsidRPr="000F7936">
        <w:rPr>
          <w:rFonts w:ascii="Times New Roman" w:hAnsi="Times New Roman" w:cs="Times New Roman"/>
          <w:lang w:val="en-US"/>
        </w:rPr>
        <w:t xml:space="preserve"> and S3 for estimates of logistic regression in whole samples</w:t>
      </w:r>
      <w:r w:rsidR="00D252D9">
        <w:rPr>
          <w:rFonts w:ascii="Times New Roman" w:hAnsi="Times New Roman" w:cs="Times New Roman"/>
          <w:lang w:val="en-US"/>
        </w:rPr>
        <w:t>).</w:t>
      </w:r>
    </w:p>
    <w:p w14:paraId="0DE88FFC" w14:textId="7515F560" w:rsidR="00D36A84" w:rsidRDefault="00D523D0" w:rsidP="003E5379">
      <w:pPr>
        <w:pStyle w:val="KeinLeerraum"/>
        <w:jc w:val="both"/>
        <w:rPr>
          <w:rFonts w:ascii="Times New Roman" w:hAnsi="Times New Roman" w:cs="Times New Roman"/>
          <w:b/>
          <w:color w:val="000000" w:themeColor="text1"/>
          <w:lang w:val="en-US"/>
        </w:rPr>
      </w:pPr>
      <w:bookmarkStart w:id="12" w:name="_Ref100319200"/>
      <w:r>
        <w:rPr>
          <w:noProof/>
        </w:rPr>
        <w:lastRenderedPageBreak/>
        <w:pict w14:anchorId="48C97EE5">
          <v:shape id="_x0000_s1048" type="#_x0000_t75" style="position:absolute;left:0;text-align:left;margin-left:.05pt;margin-top:.35pt;width:246.7pt;height:375.65pt;z-index:-251650048;mso-position-horizontal-relative:text;mso-position-vertical-relative:text;mso-width-relative:page;mso-height-relative:page" wrapcoords="-66 0 -66 21557 21600 21557 21600 0 -66 0">
            <v:imagedata r:id="rId19" o:title="Figure5_CognitiveOutcome_MCI"/>
            <w10:wrap type="through"/>
          </v:shape>
        </w:pict>
      </w:r>
    </w:p>
    <w:p w14:paraId="1C8D903C" w14:textId="62228A1C" w:rsidR="00D252D9" w:rsidRPr="000F7936" w:rsidRDefault="003E5379" w:rsidP="00D252D9">
      <w:pPr>
        <w:pStyle w:val="KeinLeerraum"/>
        <w:jc w:val="both"/>
        <w:rPr>
          <w:rFonts w:ascii="Times New Roman" w:hAnsi="Times New Roman" w:cs="Times New Roman"/>
          <w:color w:val="000000" w:themeColor="text1"/>
          <w:lang w:val="en-US"/>
        </w:rPr>
      </w:pPr>
      <w:r w:rsidRPr="000F7936">
        <w:rPr>
          <w:rFonts w:ascii="Times New Roman" w:hAnsi="Times New Roman" w:cs="Times New Roman"/>
          <w:b/>
          <w:color w:val="000000" w:themeColor="text1"/>
          <w:lang w:val="en-US"/>
        </w:rPr>
        <w:t xml:space="preserve">Fig. </w:t>
      </w:r>
      <w:r w:rsidRPr="000F7936">
        <w:rPr>
          <w:rFonts w:ascii="Times New Roman" w:hAnsi="Times New Roman" w:cs="Times New Roman"/>
          <w:b/>
          <w:color w:val="000000" w:themeColor="text1"/>
        </w:rPr>
        <w:fldChar w:fldCharType="begin"/>
      </w:r>
      <w:r w:rsidRPr="000F7936">
        <w:rPr>
          <w:rFonts w:ascii="Times New Roman" w:hAnsi="Times New Roman" w:cs="Times New Roman"/>
          <w:b/>
          <w:color w:val="000000" w:themeColor="text1"/>
          <w:lang w:val="en-US"/>
        </w:rPr>
        <w:instrText xml:space="preserve"> SEQ Figure \* ARABIC </w:instrText>
      </w:r>
      <w:r w:rsidRPr="000F7936">
        <w:rPr>
          <w:rFonts w:ascii="Times New Roman" w:hAnsi="Times New Roman" w:cs="Times New Roman"/>
          <w:b/>
          <w:color w:val="000000" w:themeColor="text1"/>
        </w:rPr>
        <w:fldChar w:fldCharType="separate"/>
      </w:r>
      <w:r w:rsidR="000E475A">
        <w:rPr>
          <w:rFonts w:ascii="Times New Roman" w:hAnsi="Times New Roman" w:cs="Times New Roman"/>
          <w:b/>
          <w:noProof/>
          <w:color w:val="000000" w:themeColor="text1"/>
          <w:lang w:val="en-US"/>
        </w:rPr>
        <w:t>5</w:t>
      </w:r>
      <w:r w:rsidRPr="000F7936">
        <w:rPr>
          <w:rFonts w:ascii="Times New Roman" w:hAnsi="Times New Roman" w:cs="Times New Roman"/>
          <w:b/>
          <w:color w:val="000000" w:themeColor="text1"/>
        </w:rPr>
        <w:fldChar w:fldCharType="end"/>
      </w:r>
      <w:bookmarkEnd w:id="12"/>
      <w:r w:rsidRPr="000F7936">
        <w:rPr>
          <w:rFonts w:ascii="Times New Roman" w:hAnsi="Times New Roman" w:cs="Times New Roman"/>
          <w:b/>
          <w:color w:val="000000" w:themeColor="text1"/>
          <w:lang w:val="en-US"/>
        </w:rPr>
        <w:t xml:space="preserve"> Cross-validated probability of cognitive decline within two years after a baseline diagnosis of MCI by MRI-</w:t>
      </w:r>
      <w:r w:rsidR="006A6AC5">
        <w:rPr>
          <w:rFonts w:ascii="Times New Roman" w:hAnsi="Times New Roman" w:cs="Times New Roman"/>
          <w:b/>
          <w:color w:val="000000" w:themeColor="text1"/>
          <w:lang w:val="en-US"/>
        </w:rPr>
        <w:t>BAG</w:t>
      </w:r>
      <w:r w:rsidRPr="000F7936">
        <w:rPr>
          <w:rFonts w:ascii="Times New Roman" w:hAnsi="Times New Roman" w:cs="Times New Roman"/>
          <w:b/>
          <w:color w:val="000000" w:themeColor="text1"/>
          <w:lang w:val="en-US"/>
        </w:rPr>
        <w:t>.</w:t>
      </w:r>
      <w:r w:rsidRPr="000F7936">
        <w:rPr>
          <w:rFonts w:ascii="Times New Roman" w:hAnsi="Times New Roman" w:cs="Times New Roman"/>
          <w:color w:val="000000" w:themeColor="text1"/>
          <w:lang w:val="en-US"/>
        </w:rPr>
        <w:t xml:space="preserve"> </w:t>
      </w:r>
      <w:r w:rsidR="00D252D9">
        <w:rPr>
          <w:rFonts w:ascii="Times New Roman" w:hAnsi="Times New Roman" w:cs="Times New Roman"/>
          <w:color w:val="000000" w:themeColor="text1"/>
          <w:lang w:val="en-US"/>
        </w:rPr>
        <w:t xml:space="preserve">Probability </w:t>
      </w:r>
      <w:proofErr w:type="gramStart"/>
      <w:r w:rsidR="00D252D9">
        <w:rPr>
          <w:rFonts w:ascii="Times New Roman" w:hAnsi="Times New Roman" w:cs="Times New Roman"/>
          <w:color w:val="000000" w:themeColor="text1"/>
          <w:lang w:val="en-US"/>
        </w:rPr>
        <w:t>was estimated</w:t>
      </w:r>
      <w:proofErr w:type="gramEnd"/>
      <w:r w:rsidR="00D252D9">
        <w:rPr>
          <w:rFonts w:ascii="Times New Roman" w:hAnsi="Times New Roman" w:cs="Times New Roman"/>
          <w:color w:val="000000" w:themeColor="text1"/>
          <w:lang w:val="en-US"/>
        </w:rPr>
        <w:t xml:space="preserve"> by fitting a logistic regression model on cognitive outcome by FDG-PET BAG, MRI BAG, amyloid status, apoe-e4 carriership and years of education. The blue line shows the logistic regression on cognitive outcome by MRI BAG, with the shaded area representing standard error. The blue line intersects 50% at 2.14 years BAG on FDG-PET. The density plot above shows FDG-PET BAG distribution of stables (clear) and decliners (striped) in the subsample and the black error points to the cutoff.</w:t>
      </w:r>
    </w:p>
    <w:p w14:paraId="29E35D27" w14:textId="5EEF4742" w:rsidR="003E5379" w:rsidRPr="000F7936" w:rsidRDefault="003E5379" w:rsidP="00D252D9">
      <w:pPr>
        <w:pStyle w:val="KeinLeerraum"/>
        <w:jc w:val="both"/>
        <w:rPr>
          <w:rFonts w:ascii="Times New Roman" w:hAnsi="Times New Roman" w:cs="Times New Roman"/>
          <w:lang w:val="en-US"/>
        </w:rPr>
      </w:pPr>
    </w:p>
    <w:p w14:paraId="14B6E899" w14:textId="58A286B9" w:rsidR="00D252D9" w:rsidRDefault="00D252D9" w:rsidP="00A243BC">
      <w:pPr>
        <w:pStyle w:val="KeinLeerraum"/>
        <w:spacing w:line="480" w:lineRule="auto"/>
        <w:jc w:val="both"/>
        <w:rPr>
          <w:rFonts w:ascii="Times New Roman" w:hAnsi="Times New Roman" w:cs="Times New Roman"/>
          <w:b/>
          <w:lang w:val="en-US"/>
        </w:rPr>
      </w:pPr>
    </w:p>
    <w:p w14:paraId="6E174311" w14:textId="2C65E40E" w:rsidR="00D252D9" w:rsidRDefault="00D252D9" w:rsidP="00A243BC">
      <w:pPr>
        <w:pStyle w:val="KeinLeerraum"/>
        <w:spacing w:line="480" w:lineRule="auto"/>
        <w:jc w:val="both"/>
        <w:rPr>
          <w:rFonts w:ascii="Times New Roman" w:hAnsi="Times New Roman" w:cs="Times New Roman"/>
          <w:b/>
          <w:lang w:val="en-US"/>
        </w:rPr>
      </w:pPr>
    </w:p>
    <w:p w14:paraId="5BEAA894" w14:textId="5DD836D7" w:rsidR="00D252D9" w:rsidRDefault="00D252D9" w:rsidP="00A243BC">
      <w:pPr>
        <w:pStyle w:val="KeinLeerraum"/>
        <w:spacing w:line="480" w:lineRule="auto"/>
        <w:jc w:val="both"/>
        <w:rPr>
          <w:rFonts w:ascii="Times New Roman" w:hAnsi="Times New Roman" w:cs="Times New Roman"/>
          <w:b/>
          <w:lang w:val="en-US"/>
        </w:rPr>
      </w:pPr>
    </w:p>
    <w:p w14:paraId="4ABCCF6A" w14:textId="2C393FAD" w:rsidR="00D252D9" w:rsidRDefault="00D252D9" w:rsidP="00A243BC">
      <w:pPr>
        <w:pStyle w:val="KeinLeerraum"/>
        <w:spacing w:line="480" w:lineRule="auto"/>
        <w:jc w:val="both"/>
        <w:rPr>
          <w:rFonts w:ascii="Times New Roman" w:hAnsi="Times New Roman" w:cs="Times New Roman"/>
          <w:b/>
          <w:lang w:val="en-US"/>
        </w:rPr>
      </w:pPr>
    </w:p>
    <w:p w14:paraId="2B4CA3B2" w14:textId="4C31C330" w:rsidR="00D252D9" w:rsidRDefault="00D252D9" w:rsidP="00A243BC">
      <w:pPr>
        <w:pStyle w:val="KeinLeerraum"/>
        <w:spacing w:line="480" w:lineRule="auto"/>
        <w:jc w:val="both"/>
        <w:rPr>
          <w:rFonts w:ascii="Times New Roman" w:hAnsi="Times New Roman" w:cs="Times New Roman"/>
          <w:b/>
          <w:lang w:val="en-US"/>
        </w:rPr>
      </w:pPr>
    </w:p>
    <w:p w14:paraId="2C19F2B0" w14:textId="28A67718" w:rsidR="00D252D9" w:rsidRDefault="00D252D9" w:rsidP="00A243BC">
      <w:pPr>
        <w:pStyle w:val="KeinLeerraum"/>
        <w:spacing w:line="480" w:lineRule="auto"/>
        <w:jc w:val="both"/>
        <w:rPr>
          <w:rFonts w:ascii="Times New Roman" w:hAnsi="Times New Roman" w:cs="Times New Roman"/>
          <w:b/>
          <w:lang w:val="en-US"/>
        </w:rPr>
      </w:pPr>
    </w:p>
    <w:p w14:paraId="1533ABD6" w14:textId="77777777" w:rsidR="002B1B6A" w:rsidRDefault="002B1B6A" w:rsidP="00A243BC">
      <w:pPr>
        <w:pStyle w:val="KeinLeerraum"/>
        <w:spacing w:line="480" w:lineRule="auto"/>
        <w:jc w:val="both"/>
        <w:rPr>
          <w:rFonts w:ascii="Times New Roman" w:hAnsi="Times New Roman" w:cs="Times New Roman"/>
          <w:b/>
          <w:lang w:val="en-US"/>
        </w:rPr>
      </w:pPr>
    </w:p>
    <w:p w14:paraId="48E68AA7" w14:textId="0807222E" w:rsidR="00B25242" w:rsidRPr="000F7936" w:rsidRDefault="006A6AC5" w:rsidP="00A243BC">
      <w:pPr>
        <w:pStyle w:val="KeinLeerraum"/>
        <w:spacing w:line="480" w:lineRule="auto"/>
        <w:jc w:val="both"/>
        <w:rPr>
          <w:rFonts w:ascii="Times New Roman" w:hAnsi="Times New Roman" w:cs="Times New Roman"/>
          <w:lang w:val="en-US"/>
        </w:rPr>
      </w:pPr>
      <w:proofErr w:type="gramStart"/>
      <w:r>
        <w:rPr>
          <w:rFonts w:ascii="Times New Roman" w:hAnsi="Times New Roman" w:cs="Times New Roman"/>
          <w:b/>
          <w:lang w:val="en-US"/>
        </w:rPr>
        <w:t>4</w:t>
      </w:r>
      <w:proofErr w:type="gramEnd"/>
      <w:r>
        <w:rPr>
          <w:rFonts w:ascii="Times New Roman" w:hAnsi="Times New Roman" w:cs="Times New Roman"/>
          <w:b/>
          <w:lang w:val="en-US"/>
        </w:rPr>
        <w:t xml:space="preserve"> </w:t>
      </w:r>
      <w:r w:rsidR="00B25242" w:rsidRPr="000F7936">
        <w:rPr>
          <w:rFonts w:ascii="Times New Roman" w:hAnsi="Times New Roman" w:cs="Times New Roman"/>
          <w:b/>
          <w:lang w:val="en-US"/>
        </w:rPr>
        <w:t>Discussion</w:t>
      </w:r>
      <w:r w:rsidR="00B25242" w:rsidRPr="000F7936">
        <w:rPr>
          <w:rFonts w:ascii="Times New Roman" w:hAnsi="Times New Roman" w:cs="Times New Roman"/>
          <w:lang w:val="en-US"/>
        </w:rPr>
        <w:tab/>
      </w:r>
    </w:p>
    <w:p w14:paraId="04CE6D9E" w14:textId="2800A571" w:rsidR="0006047D" w:rsidRDefault="007504E4" w:rsidP="00BC1CD7">
      <w:pPr>
        <w:pStyle w:val="KeinLeerraum"/>
        <w:spacing w:line="480" w:lineRule="auto"/>
        <w:jc w:val="both"/>
        <w:rPr>
          <w:rFonts w:ascii="Times New Roman" w:hAnsi="Times New Roman" w:cs="Times New Roman"/>
          <w:lang w:val="en-US"/>
        </w:rPr>
      </w:pPr>
      <w:r>
        <w:rPr>
          <w:rFonts w:ascii="Times New Roman" w:hAnsi="Times New Roman" w:cs="Times New Roman"/>
          <w:lang w:val="en-US"/>
        </w:rPr>
        <w:t>Previous s</w:t>
      </w:r>
      <w:r w:rsidR="00AC3A5E">
        <w:rPr>
          <w:rFonts w:ascii="Times New Roman" w:hAnsi="Times New Roman" w:cs="Times New Roman"/>
          <w:lang w:val="en-US"/>
        </w:rPr>
        <w:t>tudies</w:t>
      </w:r>
      <w:r>
        <w:rPr>
          <w:rFonts w:ascii="Times New Roman" w:hAnsi="Times New Roman" w:cs="Times New Roman"/>
          <w:lang w:val="en-US"/>
        </w:rPr>
        <w:t xml:space="preserve"> have</w:t>
      </w:r>
      <w:r w:rsidR="00AC3A5E">
        <w:rPr>
          <w:rFonts w:ascii="Times New Roman" w:hAnsi="Times New Roman" w:cs="Times New Roman"/>
          <w:lang w:val="en-US"/>
        </w:rPr>
        <w:t xml:space="preserve"> mostly used MRI to estimate brain age. </w:t>
      </w:r>
      <w:r w:rsidR="006B4458">
        <w:rPr>
          <w:rFonts w:ascii="Times New Roman" w:hAnsi="Times New Roman" w:cs="Times New Roman"/>
          <w:lang w:val="en-US"/>
        </w:rPr>
        <w:t xml:space="preserve">A recent study showed for the first time that </w:t>
      </w:r>
      <w:r w:rsidR="00AC3A5E">
        <w:rPr>
          <w:rFonts w:ascii="Times New Roman" w:hAnsi="Times New Roman" w:cs="Times New Roman"/>
          <w:lang w:val="en-US"/>
        </w:rPr>
        <w:t>FDG-PET,</w:t>
      </w:r>
      <w:r w:rsidR="003D6E8A">
        <w:rPr>
          <w:rFonts w:ascii="Times New Roman" w:hAnsi="Times New Roman" w:cs="Times New Roman"/>
          <w:lang w:val="en-US"/>
        </w:rPr>
        <w:t xml:space="preserve"> </w:t>
      </w:r>
      <w:r w:rsidR="006B4458">
        <w:rPr>
          <w:rFonts w:ascii="Times New Roman" w:hAnsi="Times New Roman" w:cs="Times New Roman"/>
          <w:lang w:val="en-US"/>
        </w:rPr>
        <w:t xml:space="preserve">which is </w:t>
      </w:r>
      <w:r w:rsidR="003D6E8A">
        <w:rPr>
          <w:rFonts w:ascii="Times New Roman" w:hAnsi="Times New Roman" w:cs="Times New Roman"/>
          <w:lang w:val="en-US"/>
        </w:rPr>
        <w:t xml:space="preserve">an earlier indicator of neurodegeneration-associated cerebral changes, </w:t>
      </w:r>
      <w:r w:rsidR="006B4458">
        <w:rPr>
          <w:rFonts w:ascii="Times New Roman" w:hAnsi="Times New Roman" w:cs="Times New Roman"/>
          <w:lang w:val="en-US"/>
        </w:rPr>
        <w:t xml:space="preserve">could </w:t>
      </w:r>
      <w:r w:rsidR="00AC3A5E">
        <w:rPr>
          <w:rFonts w:ascii="Times New Roman" w:hAnsi="Times New Roman" w:cs="Times New Roman"/>
          <w:lang w:val="en-US"/>
        </w:rPr>
        <w:t xml:space="preserve">be </w:t>
      </w:r>
      <w:r w:rsidR="006B4458">
        <w:rPr>
          <w:rFonts w:ascii="Times New Roman" w:hAnsi="Times New Roman" w:cs="Times New Roman"/>
          <w:lang w:val="en-US"/>
        </w:rPr>
        <w:t xml:space="preserve">successfully </w:t>
      </w:r>
      <w:r w:rsidR="00AC3A5E">
        <w:rPr>
          <w:rFonts w:ascii="Times New Roman" w:hAnsi="Times New Roman" w:cs="Times New Roman"/>
          <w:lang w:val="en-US"/>
        </w:rPr>
        <w:t>used to estimate brain age</w:t>
      </w:r>
      <w:r w:rsidR="00BC1CD7">
        <w:rPr>
          <w:rFonts w:ascii="Times New Roman" w:hAnsi="Times New Roman" w:cs="Times New Roman"/>
          <w:lang w:val="en-US"/>
        </w:rPr>
        <w:fldChar w:fldCharType="begin" w:fldLock="1"/>
      </w:r>
      <w:r w:rsidR="00877F9C">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Aging","id":"ITEM-1","issued":{"date-parts":[["2022"]]},"title":"Deep learning-based brain age prediction in normal aging and dementia","type":"article-journal"},"uris":["http://www.mendeley.com/documents/?uuid=95bb5b3c-bdf6-4a93-b7e7-20a98b34e0f2"]}],"mendeley":{"formattedCitation":"&lt;sup&gt;3&lt;/sup&gt;","plainTextFormattedCitation":"3","previouslyFormattedCitation":"&lt;sup&gt;3&lt;/sup&gt;"},"properties":{"noteIndex":0},"schema":"https://github.com/citation-style-language/schema/raw/master/csl-citation.json"}</w:instrText>
      </w:r>
      <w:r w:rsidR="00BC1CD7">
        <w:rPr>
          <w:rFonts w:ascii="Times New Roman" w:hAnsi="Times New Roman" w:cs="Times New Roman"/>
          <w:lang w:val="en-US"/>
        </w:rPr>
        <w:fldChar w:fldCharType="separate"/>
      </w:r>
      <w:r w:rsidR="00BC1CD7" w:rsidRPr="00BC1CD7">
        <w:rPr>
          <w:rFonts w:ascii="Times New Roman" w:hAnsi="Times New Roman" w:cs="Times New Roman"/>
          <w:noProof/>
          <w:vertAlign w:val="superscript"/>
          <w:lang w:val="en-US"/>
        </w:rPr>
        <w:t>3</w:t>
      </w:r>
      <w:r w:rsidR="00BC1CD7">
        <w:rPr>
          <w:rFonts w:ascii="Times New Roman" w:hAnsi="Times New Roman" w:cs="Times New Roman"/>
          <w:lang w:val="en-US"/>
        </w:rPr>
        <w:fldChar w:fldCharType="end"/>
      </w:r>
      <w:r w:rsidR="00AC3A5E">
        <w:rPr>
          <w:rFonts w:ascii="Times New Roman" w:hAnsi="Times New Roman" w:cs="Times New Roman"/>
          <w:lang w:val="en-US"/>
        </w:rPr>
        <w:t>.</w:t>
      </w:r>
      <w:r w:rsidR="00BC1CD7">
        <w:rPr>
          <w:rFonts w:ascii="Times New Roman" w:hAnsi="Times New Roman" w:cs="Times New Roman"/>
          <w:lang w:val="en-US"/>
        </w:rPr>
        <w:t xml:space="preserve"> Here, we </w:t>
      </w:r>
      <w:r w:rsidR="006B4458">
        <w:rPr>
          <w:rFonts w:ascii="Times New Roman" w:hAnsi="Times New Roman" w:cs="Times New Roman"/>
          <w:lang w:val="en-US"/>
        </w:rPr>
        <w:t>compared</w:t>
      </w:r>
      <w:r w:rsidR="00BC1CD7">
        <w:rPr>
          <w:rFonts w:ascii="Times New Roman" w:hAnsi="Times New Roman" w:cs="Times New Roman"/>
          <w:lang w:val="en-US"/>
        </w:rPr>
        <w:t xml:space="preserve"> the accuracy of FDG-PET and MRI-estimated brain age, </w:t>
      </w:r>
      <w:r w:rsidR="006B4458">
        <w:rPr>
          <w:rFonts w:ascii="Times New Roman" w:hAnsi="Times New Roman" w:cs="Times New Roman"/>
          <w:lang w:val="en-US"/>
        </w:rPr>
        <w:t xml:space="preserve">and provided </w:t>
      </w:r>
      <w:r w:rsidR="00BC1CD7">
        <w:rPr>
          <w:rFonts w:ascii="Times New Roman" w:hAnsi="Times New Roman" w:cs="Times New Roman"/>
          <w:lang w:val="en-US"/>
        </w:rPr>
        <w:t>a comprehensive overview of the cognitive and neuropathological profile of FDG-PET and MRI-derived BAG in different cognitive groups. W</w:t>
      </w:r>
      <w:r w:rsidR="0006047D">
        <w:rPr>
          <w:rFonts w:ascii="Times New Roman" w:hAnsi="Times New Roman" w:cs="Times New Roman"/>
          <w:lang w:val="en-US"/>
        </w:rPr>
        <w:t>e showed</w:t>
      </w:r>
      <w:r w:rsidR="006D7187">
        <w:rPr>
          <w:rFonts w:ascii="Times New Roman" w:hAnsi="Times New Roman" w:cs="Times New Roman"/>
          <w:lang w:val="en-US"/>
        </w:rPr>
        <w:t xml:space="preserve"> that</w:t>
      </w:r>
      <w:r w:rsidR="00AE19B7" w:rsidRPr="000F7936">
        <w:rPr>
          <w:rFonts w:ascii="Times New Roman" w:hAnsi="Times New Roman" w:cs="Times New Roman"/>
          <w:lang w:val="en-US"/>
        </w:rPr>
        <w:t xml:space="preserve"> </w:t>
      </w:r>
      <w:r w:rsidR="006D7187">
        <w:rPr>
          <w:rFonts w:ascii="Times New Roman" w:hAnsi="Times New Roman" w:cs="Times New Roman"/>
          <w:lang w:val="en-US"/>
        </w:rPr>
        <w:t xml:space="preserve">1) </w:t>
      </w:r>
      <w:r w:rsidR="0006047D">
        <w:rPr>
          <w:rFonts w:ascii="Times New Roman" w:hAnsi="Times New Roman" w:cs="Times New Roman"/>
          <w:lang w:val="en-US"/>
        </w:rPr>
        <w:t>MRI and FDG-PET bot</w:t>
      </w:r>
      <w:r w:rsidR="006B4458">
        <w:rPr>
          <w:rFonts w:ascii="Times New Roman" w:hAnsi="Times New Roman" w:cs="Times New Roman"/>
          <w:lang w:val="en-US"/>
        </w:rPr>
        <w:t xml:space="preserve">h predict chronological age </w:t>
      </w:r>
      <w:proofErr w:type="gramStart"/>
      <w:r w:rsidR="006B4458">
        <w:rPr>
          <w:rFonts w:ascii="Times New Roman" w:hAnsi="Times New Roman" w:cs="Times New Roman"/>
          <w:lang w:val="en-US"/>
        </w:rPr>
        <w:t>accurately</w:t>
      </w:r>
      <w:r w:rsidR="00AE19B7" w:rsidRPr="000F7936">
        <w:rPr>
          <w:rFonts w:ascii="Times New Roman" w:hAnsi="Times New Roman" w:cs="Times New Roman"/>
          <w:lang w:val="en-US"/>
        </w:rPr>
        <w:t>,</w:t>
      </w:r>
      <w:proofErr w:type="gramEnd"/>
      <w:r w:rsidR="00AE19B7" w:rsidRPr="000F7936">
        <w:rPr>
          <w:rFonts w:ascii="Times New Roman" w:hAnsi="Times New Roman" w:cs="Times New Roman"/>
          <w:lang w:val="en-US"/>
        </w:rPr>
        <w:t xml:space="preserve"> </w:t>
      </w:r>
      <w:r w:rsidR="006D7187">
        <w:rPr>
          <w:rFonts w:ascii="Times New Roman" w:hAnsi="Times New Roman" w:cs="Times New Roman"/>
          <w:lang w:val="en-US"/>
        </w:rPr>
        <w:t>2)</w:t>
      </w:r>
      <w:r w:rsidR="00AE19B7" w:rsidRPr="000F7936">
        <w:rPr>
          <w:rFonts w:ascii="Times New Roman" w:hAnsi="Times New Roman" w:cs="Times New Roman"/>
          <w:lang w:val="en-US"/>
        </w:rPr>
        <w:t xml:space="preserve"> </w:t>
      </w:r>
      <w:r w:rsidR="0006047D">
        <w:rPr>
          <w:rFonts w:ascii="Times New Roman" w:hAnsi="Times New Roman" w:cs="Times New Roman"/>
          <w:lang w:val="en-US"/>
        </w:rPr>
        <w:t>MRI and</w:t>
      </w:r>
      <w:r w:rsidR="006B4458">
        <w:rPr>
          <w:rFonts w:ascii="Times New Roman" w:hAnsi="Times New Roman" w:cs="Times New Roman"/>
          <w:lang w:val="en-US"/>
        </w:rPr>
        <w:t xml:space="preserve"> FDG-PET-derived BAG both reflect</w:t>
      </w:r>
      <w:r w:rsidR="0006047D">
        <w:rPr>
          <w:rFonts w:ascii="Times New Roman" w:hAnsi="Times New Roman" w:cs="Times New Roman"/>
          <w:lang w:val="en-US"/>
        </w:rPr>
        <w:t xml:space="preserve"> neuropathological abnormality in CN/SCI and MCI, as well as cognitive </w:t>
      </w:r>
      <w:r w:rsidR="003D6E8A">
        <w:rPr>
          <w:rFonts w:ascii="Times New Roman" w:hAnsi="Times New Roman" w:cs="Times New Roman"/>
          <w:lang w:val="en-US"/>
        </w:rPr>
        <w:t xml:space="preserve">dysfunction in MCI, and 3) </w:t>
      </w:r>
      <w:r w:rsidR="0006047D">
        <w:rPr>
          <w:rFonts w:ascii="Times New Roman" w:hAnsi="Times New Roman" w:cs="Times New Roman"/>
          <w:lang w:val="en-US"/>
        </w:rPr>
        <w:t xml:space="preserve">BAG derived from FDG-PET </w:t>
      </w:r>
      <w:r w:rsidR="006B4458">
        <w:rPr>
          <w:rFonts w:ascii="Times New Roman" w:hAnsi="Times New Roman" w:cs="Times New Roman"/>
          <w:lang w:val="en-US"/>
        </w:rPr>
        <w:t>yields</w:t>
      </w:r>
      <w:r w:rsidR="0006047D">
        <w:rPr>
          <w:rFonts w:ascii="Times New Roman" w:hAnsi="Times New Roman" w:cs="Times New Roman"/>
          <w:lang w:val="en-US"/>
        </w:rPr>
        <w:t xml:space="preserve"> prognoses of cognitive outcome in CN/SCI, while MRI does the same in MCI</w:t>
      </w:r>
      <w:r w:rsidR="00AE19B7" w:rsidRPr="000F7936">
        <w:rPr>
          <w:rFonts w:ascii="Times New Roman" w:hAnsi="Times New Roman" w:cs="Times New Roman"/>
          <w:lang w:val="en-US"/>
        </w:rPr>
        <w:t>.</w:t>
      </w:r>
      <w:r w:rsidR="00185041">
        <w:rPr>
          <w:rFonts w:ascii="Times New Roman" w:hAnsi="Times New Roman" w:cs="Times New Roman"/>
          <w:lang w:val="en-US"/>
        </w:rPr>
        <w:t xml:space="preserve"> </w:t>
      </w:r>
      <w:r w:rsidR="0059492C">
        <w:rPr>
          <w:rFonts w:ascii="Times New Roman" w:hAnsi="Times New Roman" w:cs="Times New Roman"/>
          <w:lang w:val="en-US"/>
        </w:rPr>
        <w:t xml:space="preserve">We further </w:t>
      </w:r>
      <w:r w:rsidR="00BC1CD7">
        <w:rPr>
          <w:rFonts w:ascii="Times New Roman" w:hAnsi="Times New Roman" w:cs="Times New Roman"/>
          <w:lang w:val="en-US"/>
        </w:rPr>
        <w:t>computed and validated</w:t>
      </w:r>
      <w:r w:rsidR="0059492C">
        <w:rPr>
          <w:rFonts w:ascii="Times New Roman" w:hAnsi="Times New Roman" w:cs="Times New Roman"/>
          <w:lang w:val="en-US"/>
        </w:rPr>
        <w:t xml:space="preserve"> </w:t>
      </w:r>
      <w:r w:rsidR="00F854D6">
        <w:rPr>
          <w:rFonts w:ascii="Times New Roman" w:hAnsi="Times New Roman" w:cs="Times New Roman"/>
          <w:lang w:val="en-US"/>
        </w:rPr>
        <w:t>cutoff</w:t>
      </w:r>
      <w:r w:rsidR="0059492C">
        <w:rPr>
          <w:rFonts w:ascii="Times New Roman" w:hAnsi="Times New Roman" w:cs="Times New Roman"/>
          <w:lang w:val="en-US"/>
        </w:rPr>
        <w:t xml:space="preserve">s for </w:t>
      </w:r>
      <w:r w:rsidR="00BC1CD7">
        <w:rPr>
          <w:rFonts w:ascii="Times New Roman" w:hAnsi="Times New Roman" w:cs="Times New Roman"/>
          <w:lang w:val="en-US"/>
        </w:rPr>
        <w:t>the prognosis of cognitive impairment</w:t>
      </w:r>
      <w:r w:rsidR="0059492C">
        <w:rPr>
          <w:rFonts w:ascii="Times New Roman" w:hAnsi="Times New Roman" w:cs="Times New Roman"/>
          <w:lang w:val="en-US"/>
        </w:rPr>
        <w:t>.</w:t>
      </w:r>
      <w:r w:rsidR="00397C48">
        <w:rPr>
          <w:rFonts w:ascii="Times New Roman" w:hAnsi="Times New Roman" w:cs="Times New Roman"/>
          <w:lang w:val="en-US"/>
        </w:rPr>
        <w:t xml:space="preserve"> While the potential of both MRI and FDG-PET to estimate brain age has</w:t>
      </w:r>
      <w:r w:rsidR="003D6E8A">
        <w:rPr>
          <w:rFonts w:ascii="Times New Roman" w:hAnsi="Times New Roman" w:cs="Times New Roman"/>
          <w:lang w:val="en-US"/>
        </w:rPr>
        <w:t xml:space="preserve"> been</w:t>
      </w:r>
      <w:r w:rsidR="00397C48">
        <w:rPr>
          <w:rFonts w:ascii="Times New Roman" w:hAnsi="Times New Roman" w:cs="Times New Roman"/>
          <w:lang w:val="en-US"/>
        </w:rPr>
        <w:t xml:space="preserve"> </w:t>
      </w:r>
      <w:r w:rsidR="003D6E8A">
        <w:rPr>
          <w:rFonts w:ascii="Times New Roman" w:hAnsi="Times New Roman" w:cs="Times New Roman"/>
          <w:lang w:val="en-US"/>
        </w:rPr>
        <w:t xml:space="preserve">shown </w:t>
      </w:r>
      <w:r w:rsidR="00397C48">
        <w:rPr>
          <w:rFonts w:ascii="Times New Roman" w:hAnsi="Times New Roman" w:cs="Times New Roman"/>
          <w:lang w:val="en-US"/>
        </w:rPr>
        <w:t>previously</w:t>
      </w:r>
      <w:r w:rsidR="00397C48">
        <w:rPr>
          <w:rFonts w:ascii="Times New Roman" w:hAnsi="Times New Roman" w:cs="Times New Roman"/>
          <w:lang w:val="en-US"/>
        </w:rPr>
        <w:fldChar w:fldCharType="begin" w:fldLock="1"/>
      </w:r>
      <w:r w:rsidR="00A04B46">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Aging","id":"ITEM-1","issued":{"date-parts":[["2022"]]},"title":"Deep learning-based brain age prediction in normal aging and dementia","type":"article-journal"},"uris":["http://www.mendeley.com/documents/?uuid=95bb5b3c-bdf6-4a93-b7e7-20a98b34e0f2"]}],"mendeley":{"formattedCitation":"&lt;sup&gt;3&lt;/sup&gt;","plainTextFormattedCitation":"3","previouslyFormattedCitation":"&lt;sup&gt;3&lt;/sup&gt;"},"properties":{"noteIndex":0},"schema":"https://github.com/citation-style-language/schema/raw/master/csl-citation.json"}</w:instrText>
      </w:r>
      <w:r w:rsidR="00397C48">
        <w:rPr>
          <w:rFonts w:ascii="Times New Roman" w:hAnsi="Times New Roman" w:cs="Times New Roman"/>
          <w:lang w:val="en-US"/>
        </w:rPr>
        <w:fldChar w:fldCharType="separate"/>
      </w:r>
      <w:r w:rsidR="00D239F9" w:rsidRPr="00D239F9">
        <w:rPr>
          <w:rFonts w:ascii="Times New Roman" w:hAnsi="Times New Roman" w:cs="Times New Roman"/>
          <w:noProof/>
          <w:vertAlign w:val="superscript"/>
          <w:lang w:val="en-US"/>
        </w:rPr>
        <w:t>3</w:t>
      </w:r>
      <w:r w:rsidR="00397C48">
        <w:rPr>
          <w:rFonts w:ascii="Times New Roman" w:hAnsi="Times New Roman" w:cs="Times New Roman"/>
          <w:lang w:val="en-US"/>
        </w:rPr>
        <w:fldChar w:fldCharType="end"/>
      </w:r>
      <w:r w:rsidR="00397C48">
        <w:rPr>
          <w:rFonts w:ascii="Times New Roman" w:hAnsi="Times New Roman" w:cs="Times New Roman"/>
          <w:lang w:val="en-US"/>
        </w:rPr>
        <w:t xml:space="preserve">, </w:t>
      </w:r>
      <w:r w:rsidR="00B3064A">
        <w:rPr>
          <w:rFonts w:ascii="Times New Roman" w:hAnsi="Times New Roman" w:cs="Times New Roman"/>
          <w:lang w:val="en-US"/>
        </w:rPr>
        <w:t>the current study confirms this finding under consideration of the two modalities i</w:t>
      </w:r>
      <w:r w:rsidR="00BC1CD7">
        <w:rPr>
          <w:rFonts w:ascii="Times New Roman" w:hAnsi="Times New Roman" w:cs="Times New Roman"/>
          <w:lang w:val="en-US"/>
        </w:rPr>
        <w:t xml:space="preserve">n </w:t>
      </w:r>
      <w:r w:rsidR="00B3064A">
        <w:rPr>
          <w:rFonts w:ascii="Times New Roman" w:hAnsi="Times New Roman" w:cs="Times New Roman"/>
          <w:lang w:val="en-US"/>
        </w:rPr>
        <w:t xml:space="preserve">independence (i.e., without using information from one modality for pre-processing of the other, e.g. for partial volume </w:t>
      </w:r>
      <w:r w:rsidR="00B3064A">
        <w:rPr>
          <w:rFonts w:ascii="Times New Roman" w:hAnsi="Times New Roman" w:cs="Times New Roman"/>
          <w:lang w:val="en-US"/>
        </w:rPr>
        <w:lastRenderedPageBreak/>
        <w:t xml:space="preserve">correction). </w:t>
      </w:r>
      <w:r w:rsidR="00475529">
        <w:rPr>
          <w:rFonts w:ascii="Times New Roman" w:hAnsi="Times New Roman" w:cs="Times New Roman"/>
          <w:lang w:val="en-US"/>
        </w:rPr>
        <w:t xml:space="preserve">However, the better accuracy of FDG-PET-based brain age estimation </w:t>
      </w:r>
      <w:r w:rsidR="003D6E8A">
        <w:rPr>
          <w:rFonts w:ascii="Times New Roman" w:hAnsi="Times New Roman" w:cs="Times New Roman"/>
          <w:lang w:val="en-US"/>
        </w:rPr>
        <w:t xml:space="preserve">reported by Lee and colleagues </w:t>
      </w:r>
      <w:r w:rsidR="00475529">
        <w:rPr>
          <w:rFonts w:ascii="Times New Roman" w:hAnsi="Times New Roman" w:cs="Times New Roman"/>
          <w:lang w:val="en-US"/>
        </w:rPr>
        <w:t xml:space="preserve">did not replicate in our analyses with the two modalities </w:t>
      </w:r>
      <w:proofErr w:type="gramStart"/>
      <w:r w:rsidR="00475529">
        <w:rPr>
          <w:rFonts w:ascii="Times New Roman" w:hAnsi="Times New Roman" w:cs="Times New Roman"/>
          <w:lang w:val="en-US"/>
        </w:rPr>
        <w:t>being considered</w:t>
      </w:r>
      <w:proofErr w:type="gramEnd"/>
      <w:r w:rsidR="00475529">
        <w:rPr>
          <w:rFonts w:ascii="Times New Roman" w:hAnsi="Times New Roman" w:cs="Times New Roman"/>
          <w:lang w:val="en-US"/>
        </w:rPr>
        <w:t xml:space="preserve"> independently.</w:t>
      </w:r>
    </w:p>
    <w:p w14:paraId="291D551C" w14:textId="3ECA566A" w:rsidR="00B4647B" w:rsidRDefault="000F7936" w:rsidP="00505CEC">
      <w:pPr>
        <w:pStyle w:val="KeinLeerraum"/>
        <w:spacing w:line="480" w:lineRule="auto"/>
        <w:ind w:firstLine="360"/>
        <w:jc w:val="both"/>
        <w:rPr>
          <w:rFonts w:ascii="Times New Roman" w:hAnsi="Times New Roman" w:cs="Times New Roman"/>
          <w:lang w:val="en-US"/>
        </w:rPr>
      </w:pPr>
      <w:r w:rsidRPr="000F7936">
        <w:rPr>
          <w:rFonts w:ascii="Times New Roman" w:hAnsi="Times New Roman" w:cs="Times New Roman"/>
          <w:lang w:val="en-US"/>
        </w:rPr>
        <w:t xml:space="preserve">Congruent with previous work, our findings </w:t>
      </w:r>
      <w:r w:rsidR="0059492C">
        <w:rPr>
          <w:rFonts w:ascii="Times New Roman" w:hAnsi="Times New Roman" w:cs="Times New Roman"/>
          <w:lang w:val="en-US"/>
        </w:rPr>
        <w:t>suggest</w:t>
      </w:r>
      <w:r w:rsidRPr="000F7936">
        <w:rPr>
          <w:rFonts w:ascii="Times New Roman" w:hAnsi="Times New Roman" w:cs="Times New Roman"/>
          <w:lang w:val="en-US"/>
        </w:rPr>
        <w:t xml:space="preserve"> that FDG-PET shows greater and more consistent changes </w:t>
      </w:r>
      <w:r w:rsidR="0059492C">
        <w:rPr>
          <w:rFonts w:ascii="Times New Roman" w:hAnsi="Times New Roman" w:cs="Times New Roman"/>
          <w:lang w:val="en-US"/>
        </w:rPr>
        <w:t xml:space="preserve">related to </w:t>
      </w:r>
      <w:r w:rsidR="009D136B">
        <w:rPr>
          <w:rFonts w:ascii="Times New Roman" w:hAnsi="Times New Roman" w:cs="Times New Roman"/>
          <w:lang w:val="en-US"/>
        </w:rPr>
        <w:t>early and subtle neurodegeneration-associated changes in the brain</w:t>
      </w:r>
      <w:r w:rsidR="0059492C">
        <w:rPr>
          <w:rFonts w:ascii="Times New Roman" w:hAnsi="Times New Roman" w:cs="Times New Roman"/>
          <w:lang w:val="en-US"/>
        </w:rPr>
        <w:t xml:space="preserve">. </w:t>
      </w:r>
      <w:r w:rsidRPr="000F7936">
        <w:rPr>
          <w:rFonts w:ascii="Times New Roman" w:hAnsi="Times New Roman" w:cs="Times New Roman"/>
          <w:lang w:val="en-US"/>
        </w:rPr>
        <w:t>MRI</w:t>
      </w:r>
      <w:r w:rsidR="0059492C">
        <w:rPr>
          <w:rFonts w:ascii="Times New Roman" w:hAnsi="Times New Roman" w:cs="Times New Roman"/>
          <w:lang w:val="en-US"/>
        </w:rPr>
        <w:t xml:space="preserve">, on the other hand, </w:t>
      </w:r>
      <w:r w:rsidR="003D6E8A">
        <w:rPr>
          <w:rFonts w:ascii="Times New Roman" w:hAnsi="Times New Roman" w:cs="Times New Roman"/>
          <w:lang w:val="en-US"/>
        </w:rPr>
        <w:t xml:space="preserve">was </w:t>
      </w:r>
      <w:r w:rsidRPr="000F7936">
        <w:rPr>
          <w:rFonts w:ascii="Times New Roman" w:hAnsi="Times New Roman" w:cs="Times New Roman"/>
          <w:lang w:val="en-US"/>
        </w:rPr>
        <w:t>superior in delineati</w:t>
      </w:r>
      <w:r w:rsidR="003D6E8A">
        <w:rPr>
          <w:rFonts w:ascii="Times New Roman" w:hAnsi="Times New Roman" w:cs="Times New Roman"/>
          <w:lang w:val="en-US"/>
        </w:rPr>
        <w:t>ng dementia</w:t>
      </w:r>
      <w:r w:rsidR="00475529">
        <w:rPr>
          <w:rFonts w:ascii="Times New Roman" w:hAnsi="Times New Roman" w:cs="Times New Roman"/>
          <w:lang w:val="en-US"/>
        </w:rPr>
        <w:t>-related changes with an MCI</w:t>
      </w:r>
      <w:r w:rsidRPr="000F7936">
        <w:rPr>
          <w:rFonts w:ascii="Times New Roman" w:hAnsi="Times New Roman" w:cs="Times New Roman"/>
          <w:lang w:val="en-US"/>
        </w:rPr>
        <w:fldChar w:fldCharType="begin" w:fldLock="1"/>
      </w:r>
      <w:r w:rsidR="00A04B46">
        <w:rPr>
          <w:rFonts w:ascii="Times New Roman" w:hAnsi="Times New Roman" w:cs="Times New Roman"/>
          <w:lang w:val="en-US"/>
        </w:rPr>
        <w:instrText>ADDIN CSL_CITATION {"citationItems":[{"id":"ITEM-1","itemData":{"DOI":"10.1371/journal.pcbi.1002987","ISSN":"1553734X","PMID":"23592957","abstract":"The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Biology","id":"ITEM-1","issue":"4","issued":{"date-parts":[["2013","4"]]},"page":"e1002987","publisher":"Public Library of Science","title":"Generative FDG-PET and MRI Model of Aging and Disease Progression in Alzheimer's Disease","type":"article-journal","volume":"9"},"uris":["http://www.mendeley.com/documents/?uuid=097d3533-ed46-3f2b-85b1-d90b5a5a0527"]}],"mendeley":{"formattedCitation":"&lt;sup&gt;7&lt;/sup&gt;","plainTextFormattedCitation":"7","previouslyFormattedCitation":"&lt;sup&gt;7&lt;/sup&gt;"},"properties":{"noteIndex":0},"schema":"https://github.com/citation-style-language/schema/raw/master/csl-citation.json"}</w:instrText>
      </w:r>
      <w:r w:rsidRPr="000F7936">
        <w:rPr>
          <w:rFonts w:ascii="Times New Roman" w:hAnsi="Times New Roman" w:cs="Times New Roman"/>
          <w:lang w:val="en-US"/>
        </w:rPr>
        <w:fldChar w:fldCharType="separate"/>
      </w:r>
      <w:r w:rsidR="00D239F9" w:rsidRPr="00D239F9">
        <w:rPr>
          <w:rFonts w:ascii="Times New Roman" w:hAnsi="Times New Roman" w:cs="Times New Roman"/>
          <w:noProof/>
          <w:vertAlign w:val="superscript"/>
          <w:lang w:val="en-US"/>
        </w:rPr>
        <w:t>7</w:t>
      </w:r>
      <w:r w:rsidRPr="000F7936">
        <w:rPr>
          <w:rFonts w:ascii="Times New Roman" w:hAnsi="Times New Roman" w:cs="Times New Roman"/>
          <w:lang w:val="en-US"/>
        </w:rPr>
        <w:fldChar w:fldCharType="end"/>
      </w:r>
      <w:r w:rsidRPr="000F7936">
        <w:rPr>
          <w:rFonts w:ascii="Times New Roman" w:hAnsi="Times New Roman" w:cs="Times New Roman"/>
          <w:lang w:val="en-US"/>
        </w:rPr>
        <w:t>.</w:t>
      </w:r>
      <w:r>
        <w:rPr>
          <w:rFonts w:ascii="Times New Roman" w:hAnsi="Times New Roman" w:cs="Times New Roman"/>
          <w:lang w:val="en-US"/>
        </w:rPr>
        <w:t xml:space="preserve"> Among the CN population, our results </w:t>
      </w:r>
      <w:r w:rsidR="00746AD4">
        <w:rPr>
          <w:rFonts w:ascii="Times New Roman" w:hAnsi="Times New Roman" w:cs="Times New Roman"/>
          <w:lang w:val="en-US"/>
        </w:rPr>
        <w:t>are likely</w:t>
      </w:r>
      <w:r>
        <w:rPr>
          <w:rFonts w:ascii="Times New Roman" w:hAnsi="Times New Roman" w:cs="Times New Roman"/>
          <w:lang w:val="en-US"/>
        </w:rPr>
        <w:t xml:space="preserve"> most relevant to individuals experiencing SCI</w:t>
      </w:r>
      <w:r w:rsidR="0052074D">
        <w:rPr>
          <w:rFonts w:ascii="Times New Roman" w:hAnsi="Times New Roman" w:cs="Times New Roman"/>
          <w:lang w:val="en-US"/>
        </w:rPr>
        <w:t>, who are</w:t>
      </w:r>
      <w:r w:rsidR="006B4458">
        <w:rPr>
          <w:rFonts w:ascii="Times New Roman" w:hAnsi="Times New Roman" w:cs="Times New Roman"/>
          <w:lang w:val="en-US"/>
        </w:rPr>
        <w:t xml:space="preserve"> 1)</w:t>
      </w:r>
      <w:r w:rsidR="0052074D">
        <w:rPr>
          <w:rFonts w:ascii="Times New Roman" w:hAnsi="Times New Roman" w:cs="Times New Roman"/>
          <w:lang w:val="en-US"/>
        </w:rPr>
        <w:t xml:space="preserve"> assumed to r</w:t>
      </w:r>
      <w:r w:rsidRPr="000F7936">
        <w:rPr>
          <w:rFonts w:ascii="Times New Roman" w:hAnsi="Times New Roman" w:cs="Times New Roman"/>
          <w:lang w:val="en-US"/>
        </w:rPr>
        <w:t xml:space="preserve">ecognize cognitive deficits before they become </w:t>
      </w:r>
      <w:r w:rsidR="006B4458">
        <w:rPr>
          <w:rFonts w:ascii="Times New Roman" w:hAnsi="Times New Roman" w:cs="Times New Roman"/>
          <w:lang w:val="en-US"/>
        </w:rPr>
        <w:t>clinicall</w:t>
      </w:r>
      <w:r w:rsidRPr="000F7936">
        <w:rPr>
          <w:rFonts w:ascii="Times New Roman" w:hAnsi="Times New Roman" w:cs="Times New Roman"/>
          <w:lang w:val="en-US"/>
        </w:rPr>
        <w:t>y measurable</w:t>
      </w:r>
      <w:r w:rsidR="0052074D">
        <w:rPr>
          <w:rFonts w:ascii="Times New Roman" w:hAnsi="Times New Roman" w:cs="Times New Roman"/>
          <w:lang w:val="en-US"/>
        </w:rPr>
        <w:fldChar w:fldCharType="begin" w:fldLock="1"/>
      </w:r>
      <w:r w:rsidR="008D10BD">
        <w:rPr>
          <w:rFonts w:ascii="Times New Roman" w:hAnsi="Times New Roman" w:cs="Times New Roman"/>
          <w:lang w:val="en-US"/>
        </w:rPr>
        <w:instrText>ADDIN CSL_CITATION {"citationItems":[{"id":"ITEM-1","itemData":{"DOI":"10.1016/j.jalz.2014.01.001","ISSN":"15525279","abstract":"There is increasing evidence that subjective cognitive decline (SCD) in individuals with unimpaired performance on cognitive tests may represent the first symptomatic manifestation of Alzheimer's disease (AD). The research on SCD in early AD, however, is limited by the absence of common standards. The working group of the Subjective Cognitive Decline Initiative (SCD-I) addressed this deficiency by reaching consensus on terminology and on a conceptual framework for research on SCD in AD. In this publication, research criteria for SCD in pre-mild cognitive impairment (MCI) are presented. In addition, a list of core features proposed for reporting in SCD studies is provided, which will enable comparability of research across different settings. Finally, a set of features is presented, which in accordance with current knowledge, increases the likelihood of the presence of preclinical AD in individuals with SCD. This list is referred to as SCD plus.","author":[{"dropping-particle":"","family":"Jessen","given":"Frank","non-dropping-particle":"","parse-names":false,"suffix":""},{"dropping-particle":"","family":"Amariglio","given":"Rebecca E.","non-dropping-particle":"","parse-names":false,"suffix":""},{"dropping-particle":"","family":"Boxtel","given":"Martin","non-dropping-particle":"Van","parse-names":false,"suffix":""},{"dropping-particle":"","family":"Breteler","given":"Monique","non-dropping-particle":"","parse-names":false,"suffix":""},{"dropping-particle":"","family":"Ceccaldi","given":"Mathieu","non-dropping-particle":"","parse-names":false,"suffix":""},{"dropping-particle":"","family":"Chételat","given":"Gaël","non-dropping-particle":"","parse-names":false,"suffix":""},{"dropping-particle":"","family":"Dubois","given":"Bruno","non-dropping-particle":"","parse-names":false,"suffix":""},{"dropping-particle":"","family":"Dufouil","given":"Carole","non-dropping-particle":"","parse-names":false,"suffix":""},{"dropping-particle":"","family":"Ellis","given":"Kathryn A.","non-dropping-particle":"","parse-names":false,"suffix":""},{"dropping-particle":"","family":"Flier","given":"Wiesje M.","non-dropping-particle":"Van Der","parse-names":false,"suffix":""},{"dropping-particle":"","family":"Glodzik","given":"Lidia","non-dropping-particle":"","parse-names":false,"suffix":""},{"dropping-particle":"","family":"Harten","given":"Argonde C.","non-dropping-particle":"Van","parse-names":false,"suffix":""},{"dropping-particle":"","family":"Leon","given":"Mony J.","non-dropping-particle":"De","parse-names":false,"suffix":""},{"dropping-particle":"","family":"McHugh","given":"Pauline","non-dropping-particle":"","parse-names":false,"suffix":""},{"dropping-particle":"","family":"Mielke","given":"Michelle M.","non-dropping-particle":"","parse-names":false,"suffix":""},{"dropping-particle":"","family":"Molinuevo","given":"Jose Luis","non-dropping-particle":"","parse-names":false,"suffix":""},{"dropping-particle":"","family":"Mosconi","given":"Lisa","non-dropping-particle":"","parse-names":false,"suffix":""},{"dropping-particle":"","family":"Osorio","given":"Ricardo S.","non-dropping-particle":"","parse-names":false,"suffix":""},{"dropping-particle":"","family":"Perrotin","given":"Audrey","non-dropping-particle":"","parse-names":false,"suffix":""},{"dropping-particle":"","family":"Petersen","given":"Ronald C.","non-dropping-particle":"","parse-names":false,"suffix":""},{"dropping-particle":"","family":"Rabin","given":"Laura A.","non-dropping-particle":"","parse-names":false,"suffix":""},{"dropping-particle":"","family":"Rami","given":"Lorena","non-dropping-particle":"","parse-names":false,"suffix":""},{"dropping-particle":"","family":"Reisberg","given":"Barry","non-dropping-particle":"","parse-names":false,"suffix":""},{"dropping-particle":"","family":"Rentz","given":"Dorene M.","non-dropping-particle":"","parse-names":false,"suffix":""},{"dropping-particle":"","family":"Sachdev","given":"Perminder S.","non-dropping-particle":"","parse-names":false,"suffix":""},{"dropping-particle":"","family":"La Sayette","given":"Vincent","non-dropping-particle":"De","parse-names":false,"suffix":""},{"dropping-particle":"","family":"Saykin","given":"Andrew J.","non-dropping-particle":"","parse-names":false,"suffix":""},{"dropping-particle":"","family":"Scheltens","given":"Philip","non-dropping-particle":"","parse-names":false,"suffix":""},{"dropping-particle":"","family":"Shulman","given":"Melanie B.","non-dropping-particle":"","parse-names":false,"suffix":""},{"dropping-particle":"","family":"Slavin","given":"Melissa J.","non-dropping-particle":"","parse-names":false,"suffix":""},{"dropping-particle":"","family":"Sperling","given":"Reisa A.","non-dropping-particle":"","parse-names":false,"suffix":""},{"dropping-particle":"","family":"Stewart","given":"Robert","non-dropping-particle":"","parse-names":false,"suffix":""},{"dropping-particle":"","family":"Uspenskaya","given":"Olga","non-dropping-particle":"","parse-names":false,"suffix":""},{"dropping-particle":"","family":"Vellas","given":"Bruno","non-dropping-particle":"","parse-names":false,"suffix":""},{"dropping-particle":"","family":"Visser","given":"Pieter Jelle","non-dropping-particle":"","parse-names":false,"suffix":""},{"dropping-particle":"","family":"Wagner","given":"Michael","non-dropping-particle":"","parse-names":false,"suffix":""}],"container-title":"Alzheimer's and Dementia","id":"ITEM-1","issue":"6","issued":{"date-parts":[["2014"]]},"title":"A conceptual framework for research on subjective cognitive decline in preclinical Alzheimer's disease","type":"article-journal","volume":"10"},"uris":["http://www.mendeley.com/documents/?uuid=875dfec4-8f18-376f-9226-8ee93f95df27"]}],"mendeley":{"formattedCitation":"&lt;sup&gt;10&lt;/sup&gt;","plainTextFormattedCitation":"10","previouslyFormattedCitation":"&lt;sup&gt;10&lt;/sup&gt;"},"properties":{"noteIndex":0},"schema":"https://github.com/citation-style-language/schema/raw/master/csl-citation.json"}</w:instrText>
      </w:r>
      <w:r w:rsidR="0052074D">
        <w:rPr>
          <w:rFonts w:ascii="Times New Roman" w:hAnsi="Times New Roman" w:cs="Times New Roman"/>
          <w:lang w:val="en-US"/>
        </w:rPr>
        <w:fldChar w:fldCharType="separate"/>
      </w:r>
      <w:r w:rsidR="00877F9C" w:rsidRPr="00877F9C">
        <w:rPr>
          <w:rFonts w:ascii="Times New Roman" w:hAnsi="Times New Roman" w:cs="Times New Roman"/>
          <w:noProof/>
          <w:vertAlign w:val="superscript"/>
          <w:lang w:val="en-US"/>
        </w:rPr>
        <w:t>10</w:t>
      </w:r>
      <w:r w:rsidR="0052074D">
        <w:rPr>
          <w:rFonts w:ascii="Times New Roman" w:hAnsi="Times New Roman" w:cs="Times New Roman"/>
          <w:lang w:val="en-US"/>
        </w:rPr>
        <w:fldChar w:fldCharType="end"/>
      </w:r>
      <w:r w:rsidR="0052074D">
        <w:rPr>
          <w:rFonts w:ascii="Times New Roman" w:hAnsi="Times New Roman" w:cs="Times New Roman"/>
          <w:lang w:val="en-US"/>
        </w:rPr>
        <w:t xml:space="preserve">, </w:t>
      </w:r>
      <w:r w:rsidR="006B4458">
        <w:rPr>
          <w:rFonts w:ascii="Times New Roman" w:hAnsi="Times New Roman" w:cs="Times New Roman"/>
          <w:lang w:val="en-US"/>
        </w:rPr>
        <w:t xml:space="preserve">2) </w:t>
      </w:r>
      <w:r w:rsidRPr="000F7936">
        <w:rPr>
          <w:rFonts w:ascii="Times New Roman" w:hAnsi="Times New Roman" w:cs="Times New Roman"/>
          <w:lang w:val="en-US"/>
        </w:rPr>
        <w:t xml:space="preserve">more likely to develop MCI </w:t>
      </w:r>
      <w:r w:rsidR="00D252D9">
        <w:rPr>
          <w:rFonts w:ascii="Times New Roman" w:hAnsi="Times New Roman" w:cs="Times New Roman"/>
          <w:lang w:val="en-US"/>
        </w:rPr>
        <w:t>or AD compared to CN</w:t>
      </w:r>
      <w:r w:rsidRPr="000F7936">
        <w:rPr>
          <w:rFonts w:ascii="Times New Roman" w:hAnsi="Times New Roman" w:cs="Times New Roman"/>
          <w:lang w:val="en-US"/>
        </w:rPr>
        <w:fldChar w:fldCharType="begin" w:fldLock="1"/>
      </w:r>
      <w:r w:rsidR="00D523D0">
        <w:rPr>
          <w:rFonts w:ascii="Times New Roman" w:hAnsi="Times New Roman" w:cs="Times New Roman"/>
          <w:lang w:val="en-US"/>
        </w:rPr>
        <w:instrText>ADDIN CSL_CITATION {"citationItems":[{"id":"ITEM-1","itemData":{"DOI":"10.1590/1980-57642020dn14-030007","ISSN":"19805764","abstract":"Over 44 million people suffer from dementia around the world. Researchers estimated that there will be 48.1 million people with dementia by 2020 and 90.3 million by 2040. In addition to dementia, mild cognitive impairment (MCI) and subjective cognitive decline (SCD) relate to cognitive impairment. It has been established that MCI precedes dementia, however the significance of SCD is still unclear. Recent studies suggest that SCD could be a risk factor for objective cognitive impairment. SCD is defined as a self-estimated decline in cognitive capacity in comparison to an individual’s previous level of functioning, which cannot be determined by neuropsychological tests. Objectives: To perform a systematic review of prospective longitudinal cohort studies that assessed the risk of MCI and dementia among people with SCD. Methods: A search was carried out for all available peer-reviewed articles in English related to SCD in PubMed and PsychINFO databases from database initiation through January 2020. The keywords used for the search were ‘subjective cognitive (or memory) impairment (or decline or complaints)’. Three authors separately determined the inclusion or exclusion of all articles retrieved for full-text evaluation. Results: The chance of progression to dementia in the SCD group was 2.17 (95% confidence interval [95%CI] 1.53–3.07; p&lt;0.05) compared to normal aging. Furthermore, the SCD group was 2.15 times more likely to progress to MCI than the group without SCD (95%CI 1.39–3.30; p=0.005). Conclusions: SCD might precede cognitive impairment, however, more detailed longitudinal studies should be conducted.","author":[{"dropping-particle":"","family":"Parfenov","given":"Vladimir Anatolevich","non-dropping-particle":"","parse-names":false,"suffix":""},{"dropping-particle":"","family":"Zakharov","given":"Vladimir Vladimirovich","non-dropping-particle":"","parse-names":false,"suffix":""},{"dropping-particle":"","family":"Kabaeva","given":"Anastasia Romanovna","non-dropping-particle":"","parse-names":false,"suffix":""},{"dropping-particle":"","family":"Vakhnina","given":"Natalya Vasilyevna","non-dropping-particle":"","parse-names":false,"suffix":""}],"container-title":"Dementia e Neuropsychologia","id":"ITEM-1","issue":"3","issued":{"date-parts":[["2020"]]},"title":"Subjective cognitive decline as a predictor of future cognitive decline a systematic review","type":"article-journal","volume":"14"},"uris":["http://www.mendeley.com/documents/?uuid=52cdd339-15a4-3ce6-990f-82e95bfe9727"]}],"mendeley":{"formattedCitation":"&lt;sup&gt;33&lt;/sup&gt;","plainTextFormattedCitation":"33","previouslyFormattedCitation":"&lt;sup&gt;33&lt;/sup&gt;"},"properties":{"noteIndex":0},"schema":"https://github.com/citation-style-language/schema/raw/master/csl-citation.json"}</w:instrText>
      </w:r>
      <w:r w:rsidRPr="000F7936">
        <w:rPr>
          <w:rFonts w:ascii="Times New Roman" w:hAnsi="Times New Roman" w:cs="Times New Roman"/>
          <w:lang w:val="en-US"/>
        </w:rPr>
        <w:fldChar w:fldCharType="separate"/>
      </w:r>
      <w:r w:rsidR="00117ADB" w:rsidRPr="00117ADB">
        <w:rPr>
          <w:rFonts w:ascii="Times New Roman" w:hAnsi="Times New Roman" w:cs="Times New Roman"/>
          <w:noProof/>
          <w:vertAlign w:val="superscript"/>
          <w:lang w:val="en-US"/>
        </w:rPr>
        <w:t>33</w:t>
      </w:r>
      <w:r w:rsidRPr="000F7936">
        <w:rPr>
          <w:rFonts w:ascii="Times New Roman" w:hAnsi="Times New Roman" w:cs="Times New Roman"/>
          <w:lang w:val="en-US"/>
        </w:rPr>
        <w:fldChar w:fldCharType="end"/>
      </w:r>
      <w:r w:rsidR="0052074D">
        <w:rPr>
          <w:rFonts w:ascii="Times New Roman" w:hAnsi="Times New Roman" w:cs="Times New Roman"/>
          <w:lang w:val="en-US"/>
        </w:rPr>
        <w:t xml:space="preserve">, and </w:t>
      </w:r>
      <w:r w:rsidR="006B4458">
        <w:rPr>
          <w:rFonts w:ascii="Times New Roman" w:hAnsi="Times New Roman" w:cs="Times New Roman"/>
          <w:lang w:val="en-US"/>
        </w:rPr>
        <w:t>3)</w:t>
      </w:r>
      <w:r w:rsidR="003D6E8A">
        <w:rPr>
          <w:rFonts w:ascii="Times New Roman" w:hAnsi="Times New Roman" w:cs="Times New Roman"/>
          <w:lang w:val="en-US"/>
        </w:rPr>
        <w:t xml:space="preserve"> likely to</w:t>
      </w:r>
      <w:r w:rsidR="0052074D">
        <w:rPr>
          <w:rFonts w:ascii="Times New Roman" w:hAnsi="Times New Roman" w:cs="Times New Roman"/>
          <w:lang w:val="en-US"/>
        </w:rPr>
        <w:t xml:space="preserve"> be seen by a physician</w:t>
      </w:r>
      <w:r w:rsidR="003D6E8A">
        <w:rPr>
          <w:rFonts w:ascii="Times New Roman" w:hAnsi="Times New Roman" w:cs="Times New Roman"/>
          <w:lang w:val="en-US"/>
        </w:rPr>
        <w:t xml:space="preserve"> compared to CN given their subjective symptoms</w:t>
      </w:r>
      <w:r w:rsidRPr="000F7936">
        <w:rPr>
          <w:rFonts w:ascii="Times New Roman" w:hAnsi="Times New Roman" w:cs="Times New Roman"/>
          <w:lang w:val="en-US"/>
        </w:rPr>
        <w:t xml:space="preserve">. </w:t>
      </w:r>
      <w:r w:rsidR="00B4647B">
        <w:rPr>
          <w:rFonts w:ascii="Times New Roman" w:hAnsi="Times New Roman" w:cs="Times New Roman"/>
          <w:lang w:val="en-US"/>
        </w:rPr>
        <w:t xml:space="preserve">Prediction of cognitive outcome in this cohort based on FDG-PET BAG was moderately to highly specific, while sensitivity was low. </w:t>
      </w:r>
      <w:r w:rsidR="00397C48">
        <w:rPr>
          <w:rFonts w:ascii="Times New Roman" w:hAnsi="Times New Roman" w:cs="Times New Roman"/>
          <w:lang w:val="en-US"/>
        </w:rPr>
        <w:t>Consistently, Lee and colleagues showed that FDG-PET BAG is significantly increased in CN converting to MCI or AD at baseline</w:t>
      </w:r>
      <w:r w:rsidR="00397C48">
        <w:rPr>
          <w:rFonts w:ascii="Times New Roman" w:hAnsi="Times New Roman" w:cs="Times New Roman"/>
          <w:lang w:val="en-US"/>
        </w:rPr>
        <w:fldChar w:fldCharType="begin" w:fldLock="1"/>
      </w:r>
      <w:r w:rsidR="00A04B46">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Aging","id":"ITEM-1","issued":{"date-parts":[["2022"]]},"title":"Deep learning-based brain age prediction in normal aging and dementia","type":"article-journal"},"uris":["http://www.mendeley.com/documents/?uuid=95bb5b3c-bdf6-4a93-b7e7-20a98b34e0f2"]}],"mendeley":{"formattedCitation":"&lt;sup&gt;3&lt;/sup&gt;","plainTextFormattedCitation":"3","previouslyFormattedCitation":"&lt;sup&gt;3&lt;/sup&gt;"},"properties":{"noteIndex":0},"schema":"https://github.com/citation-style-language/schema/raw/master/csl-citation.json"}</w:instrText>
      </w:r>
      <w:r w:rsidR="00397C48">
        <w:rPr>
          <w:rFonts w:ascii="Times New Roman" w:hAnsi="Times New Roman" w:cs="Times New Roman"/>
          <w:lang w:val="en-US"/>
        </w:rPr>
        <w:fldChar w:fldCharType="separate"/>
      </w:r>
      <w:r w:rsidR="00D239F9" w:rsidRPr="00D239F9">
        <w:rPr>
          <w:rFonts w:ascii="Times New Roman" w:hAnsi="Times New Roman" w:cs="Times New Roman"/>
          <w:noProof/>
          <w:vertAlign w:val="superscript"/>
          <w:lang w:val="en-US"/>
        </w:rPr>
        <w:t>3</w:t>
      </w:r>
      <w:r w:rsidR="00397C48">
        <w:rPr>
          <w:rFonts w:ascii="Times New Roman" w:hAnsi="Times New Roman" w:cs="Times New Roman"/>
          <w:lang w:val="en-US"/>
        </w:rPr>
        <w:fldChar w:fldCharType="end"/>
      </w:r>
      <w:r w:rsidR="00397C48">
        <w:rPr>
          <w:rFonts w:ascii="Times New Roman" w:hAnsi="Times New Roman" w:cs="Times New Roman"/>
          <w:lang w:val="en-US"/>
        </w:rPr>
        <w:t xml:space="preserve">. </w:t>
      </w:r>
      <w:r w:rsidR="00B4647B">
        <w:rPr>
          <w:rFonts w:ascii="Times New Roman" w:hAnsi="Times New Roman" w:cs="Times New Roman"/>
          <w:lang w:val="en-US"/>
        </w:rPr>
        <w:t>T</w:t>
      </w:r>
      <w:r w:rsidR="00397C48">
        <w:rPr>
          <w:rFonts w:ascii="Times New Roman" w:hAnsi="Times New Roman" w:cs="Times New Roman"/>
          <w:lang w:val="en-US"/>
        </w:rPr>
        <w:t xml:space="preserve">ogether, these findings deliver strong evidence </w:t>
      </w:r>
      <w:r w:rsidR="006B4458">
        <w:rPr>
          <w:rFonts w:ascii="Times New Roman" w:hAnsi="Times New Roman" w:cs="Times New Roman"/>
          <w:lang w:val="en-US"/>
        </w:rPr>
        <w:t>that FDG-PET BAG could complement</w:t>
      </w:r>
      <w:r w:rsidR="00B4647B">
        <w:rPr>
          <w:rFonts w:ascii="Times New Roman" w:hAnsi="Times New Roman" w:cs="Times New Roman"/>
          <w:lang w:val="en-US"/>
        </w:rPr>
        <w:t xml:space="preserve"> the identification of at-risk individuals (i.e., those who have a BAG above our proposed cutoff), while further information must be gathered for individuals with SCI with a BAG below the cutoff. </w:t>
      </w:r>
    </w:p>
    <w:p w14:paraId="3DA88797" w14:textId="2C311F7B" w:rsidR="0013246D" w:rsidRDefault="0013246D" w:rsidP="00042AB6">
      <w:pPr>
        <w:pStyle w:val="KeinLeerraum"/>
        <w:spacing w:line="480" w:lineRule="auto"/>
        <w:ind w:firstLine="708"/>
        <w:jc w:val="both"/>
        <w:rPr>
          <w:rFonts w:ascii="Times New Roman" w:hAnsi="Times New Roman" w:cs="Times New Roman"/>
          <w:lang w:val="en-US"/>
        </w:rPr>
      </w:pPr>
      <w:r w:rsidRPr="000F7936">
        <w:rPr>
          <w:rFonts w:ascii="Times New Roman" w:hAnsi="Times New Roman" w:cs="Times New Roman"/>
          <w:lang w:val="en-US"/>
        </w:rPr>
        <w:t xml:space="preserve">The inclusion of </w:t>
      </w:r>
      <w:r w:rsidR="006A6AC5">
        <w:rPr>
          <w:rFonts w:ascii="Times New Roman" w:hAnsi="Times New Roman" w:cs="Times New Roman"/>
          <w:lang w:val="en-US"/>
        </w:rPr>
        <w:t>BAG</w:t>
      </w:r>
      <w:r w:rsidRPr="000F7936">
        <w:rPr>
          <w:rFonts w:ascii="Times New Roman" w:hAnsi="Times New Roman" w:cs="Times New Roman"/>
          <w:lang w:val="en-US"/>
        </w:rPr>
        <w:t xml:space="preserve"> into clinical trials of AD could </w:t>
      </w:r>
      <w:r w:rsidR="00397C48">
        <w:rPr>
          <w:rFonts w:ascii="Times New Roman" w:hAnsi="Times New Roman" w:cs="Times New Roman"/>
          <w:lang w:val="en-US"/>
        </w:rPr>
        <w:t>have several advantages</w:t>
      </w:r>
      <w:r w:rsidRPr="000F7936">
        <w:rPr>
          <w:rFonts w:ascii="Times New Roman" w:hAnsi="Times New Roman" w:cs="Times New Roman"/>
          <w:lang w:val="en-US"/>
        </w:rPr>
        <w:t xml:space="preserve">. </w:t>
      </w:r>
      <w:r w:rsidR="003D6E8A">
        <w:rPr>
          <w:rFonts w:ascii="Times New Roman" w:hAnsi="Times New Roman" w:cs="Times New Roman"/>
          <w:lang w:val="en-US"/>
        </w:rPr>
        <w:t>Numerous</w:t>
      </w:r>
      <w:r w:rsidR="003D2F18">
        <w:rPr>
          <w:rFonts w:ascii="Times New Roman" w:hAnsi="Times New Roman" w:cs="Times New Roman"/>
          <w:lang w:val="en-US"/>
        </w:rPr>
        <w:t xml:space="preserve"> </w:t>
      </w:r>
      <w:r w:rsidR="003D2F18" w:rsidRPr="000F7936">
        <w:rPr>
          <w:rFonts w:ascii="Times New Roman" w:hAnsi="Times New Roman" w:cs="Times New Roman"/>
          <w:lang w:val="en-US"/>
        </w:rPr>
        <w:t xml:space="preserve">anti-amyloid therapies are currently under assessment or </w:t>
      </w:r>
      <w:proofErr w:type="gramStart"/>
      <w:r w:rsidR="003D2F18" w:rsidRPr="000F7936">
        <w:rPr>
          <w:rFonts w:ascii="Times New Roman" w:hAnsi="Times New Roman" w:cs="Times New Roman"/>
          <w:lang w:val="en-US"/>
        </w:rPr>
        <w:t>have recently been approved</w:t>
      </w:r>
      <w:proofErr w:type="gramEnd"/>
      <w:r w:rsidR="003D2F18" w:rsidRPr="000F7936">
        <w:rPr>
          <w:rFonts w:ascii="Times New Roman" w:hAnsi="Times New Roman" w:cs="Times New Roman"/>
          <w:lang w:val="en-US"/>
        </w:rPr>
        <w:t xml:space="preserve"> for the treatment of MCI and early AD.</w:t>
      </w:r>
      <w:r w:rsidR="003D2F18">
        <w:rPr>
          <w:rFonts w:ascii="Times New Roman" w:hAnsi="Times New Roman" w:cs="Times New Roman"/>
          <w:lang w:val="en-US"/>
        </w:rPr>
        <w:t xml:space="preserve"> </w:t>
      </w:r>
      <w:r w:rsidRPr="000F7936">
        <w:rPr>
          <w:rFonts w:ascii="Times New Roman" w:hAnsi="Times New Roman" w:cs="Times New Roman"/>
          <w:lang w:val="en-US"/>
        </w:rPr>
        <w:t>Since cognitive decline is often an outcome facto</w:t>
      </w:r>
      <w:r w:rsidR="003D6E8A">
        <w:rPr>
          <w:rFonts w:ascii="Times New Roman" w:hAnsi="Times New Roman" w:cs="Times New Roman"/>
          <w:lang w:val="en-US"/>
        </w:rPr>
        <w:t>r of these trials, a</w:t>
      </w:r>
      <w:r w:rsidRPr="000F7936">
        <w:rPr>
          <w:rFonts w:ascii="Times New Roman" w:hAnsi="Times New Roman" w:cs="Times New Roman"/>
          <w:lang w:val="en-US"/>
        </w:rPr>
        <w:t xml:space="preserve"> </w:t>
      </w:r>
      <w:r w:rsidR="006A6AC5">
        <w:rPr>
          <w:rFonts w:ascii="Times New Roman" w:hAnsi="Times New Roman" w:cs="Times New Roman"/>
          <w:lang w:val="en-US"/>
        </w:rPr>
        <w:t>BAG</w:t>
      </w:r>
      <w:r w:rsidRPr="000F7936">
        <w:rPr>
          <w:rFonts w:ascii="Times New Roman" w:hAnsi="Times New Roman" w:cs="Times New Roman"/>
          <w:lang w:val="en-US"/>
        </w:rPr>
        <w:t xml:space="preserve"> </w:t>
      </w:r>
      <w:r w:rsidR="003D6E8A">
        <w:rPr>
          <w:rFonts w:ascii="Times New Roman" w:hAnsi="Times New Roman" w:cs="Times New Roman"/>
          <w:lang w:val="en-US"/>
        </w:rPr>
        <w:t>cutoff could help</w:t>
      </w:r>
      <w:r w:rsidRPr="000F7936">
        <w:rPr>
          <w:rFonts w:ascii="Times New Roman" w:hAnsi="Times New Roman" w:cs="Times New Roman"/>
          <w:lang w:val="en-US"/>
        </w:rPr>
        <w:t xml:space="preserve"> identify those individuals who are most at risk of cognitive decline, thereby </w:t>
      </w:r>
      <w:r w:rsidR="003D2F18">
        <w:rPr>
          <w:rFonts w:ascii="Times New Roman" w:hAnsi="Times New Roman" w:cs="Times New Roman"/>
          <w:lang w:val="en-US"/>
        </w:rPr>
        <w:t>aiding in</w:t>
      </w:r>
      <w:r w:rsidRPr="000F7936">
        <w:rPr>
          <w:rFonts w:ascii="Times New Roman" w:hAnsi="Times New Roman" w:cs="Times New Roman"/>
          <w:lang w:val="en-US"/>
        </w:rPr>
        <w:t xml:space="preserve"> reducing the number of participants and thus cost</w:t>
      </w:r>
      <w:r w:rsidR="003D2F18">
        <w:rPr>
          <w:rFonts w:ascii="Times New Roman" w:hAnsi="Times New Roman" w:cs="Times New Roman"/>
          <w:lang w:val="en-US"/>
        </w:rPr>
        <w:t xml:space="preserve"> and time</w:t>
      </w:r>
      <w:r w:rsidRPr="000F7936">
        <w:rPr>
          <w:rFonts w:ascii="Times New Roman" w:hAnsi="Times New Roman" w:cs="Times New Roman"/>
          <w:lang w:val="en-US"/>
        </w:rPr>
        <w:t xml:space="preserve"> </w:t>
      </w:r>
      <w:r w:rsidR="00440979">
        <w:rPr>
          <w:rFonts w:ascii="Times New Roman" w:hAnsi="Times New Roman" w:cs="Times New Roman"/>
          <w:lang w:val="en-US"/>
        </w:rPr>
        <w:t>of treatment trials</w:t>
      </w:r>
      <w:r w:rsidRPr="000F7936">
        <w:rPr>
          <w:rFonts w:ascii="Times New Roman" w:hAnsi="Times New Roman" w:cs="Times New Roman"/>
          <w:lang w:val="en-US"/>
        </w:rPr>
        <w:t xml:space="preserve">. </w:t>
      </w:r>
      <w:r w:rsidR="003D2F18">
        <w:rPr>
          <w:rFonts w:ascii="Times New Roman" w:hAnsi="Times New Roman" w:cs="Times New Roman"/>
          <w:lang w:val="en-US"/>
        </w:rPr>
        <w:t>Moreover</w:t>
      </w:r>
      <w:r w:rsidRPr="000F7936">
        <w:rPr>
          <w:rFonts w:ascii="Times New Roman" w:hAnsi="Times New Roman" w:cs="Times New Roman"/>
          <w:lang w:val="en-US"/>
        </w:rPr>
        <w:t xml:space="preserve">, </w:t>
      </w:r>
      <w:r w:rsidR="006A6AC5">
        <w:rPr>
          <w:rFonts w:ascii="Times New Roman" w:hAnsi="Times New Roman" w:cs="Times New Roman"/>
          <w:lang w:val="en-US"/>
        </w:rPr>
        <w:t>BAG</w:t>
      </w:r>
      <w:r w:rsidRPr="000F7936">
        <w:rPr>
          <w:rFonts w:ascii="Times New Roman" w:hAnsi="Times New Roman" w:cs="Times New Roman"/>
          <w:lang w:val="en-US"/>
        </w:rPr>
        <w:t xml:space="preserve"> is an established summary marker of brain health</w:t>
      </w:r>
      <w:r w:rsidRPr="000F7936">
        <w:rPr>
          <w:rFonts w:ascii="Times New Roman" w:hAnsi="Times New Roman" w:cs="Times New Roman"/>
          <w:lang w:val="en-US"/>
        </w:rPr>
        <w:fldChar w:fldCharType="begin" w:fldLock="1"/>
      </w:r>
      <w:r w:rsidR="00D523D0">
        <w:rPr>
          <w:rFonts w:ascii="Times New Roman" w:hAnsi="Times New Roman" w:cs="Times New Roman"/>
          <w:lang w:val="en-US"/>
        </w:rPr>
        <w:instrText>ADDIN CSL_CITATION {"citationItems":[{"id":"ITEM-1","itemData":{"DOI":"10.1038/s41380-018-0098-1","ISSN":"14765578","abstract":"As our brains age, we tend to experience cognitive decline and are at greater risk of neurodegenerative disease and dementia. Symptoms of chronic neuropsychiatric diseases are also exacerbated during ageing. However, the ageing process does not affect people uniformly; nor, in fact, does the ageing process appear to be uniform even within an individual. Here, we outline recent neuroimaging research into brain ageing and the use of other bodily ageing biomarkers, including telomere length, the epigenetic clock, and grip strength. Some of these techniques, using statistical approaches, have the ability to predict chronological age in healthy people. Moreover, they are now being applied to neurological and psychiatric disease groups to provide insights into how these diseases interact with the ageing process and to deliver individualised predictions about future brain and body health. We discuss the importance of integrating different types of biological measurements, from both the brain and the rest of the body, to build more comprehensive models of the biological ageing process. Finally, we propose seven steps for the field of brain-ageing research to take in coming years. This will help us reach the long-term goal of developing clinically applicable statistical models of biological processes to measure, track and predict brain and body health in ageing and disease.","author":[{"dropping-particle":"","family":"Cole","given":"James H.","non-dropping-particle":"","parse-names":false,"suffix":""},{"dropping-particle":"","family":"Marioni","given":"Riccardo E.","non-dropping-particle":"","parse-names":false,"suffix":""},{"dropping-particle":"","family":"Harris","given":"Sarah E.","non-dropping-particle":"","parse-names":false,"suffix":""},{"dropping-particle":"","family":"Deary","given":"Ian J.","non-dropping-particle":"","parse-names":false,"suffix":""}],"container-title":"Molecular Psychiatry","id":"ITEM-1","issue":"2","issued":{"date-parts":[["2019"]]},"title":"Brain age and other bodily ‘ages’: implications for neuropsychiatry","type":"article","volume":"24"},"uris":["http://www.mendeley.com/documents/?uuid=dd8643b7-f24a-3c7f-9608-c824ad1f4e5b"]}],"mendeley":{"formattedCitation":"&lt;sup&gt;34&lt;/sup&gt;","plainTextFormattedCitation":"34","previouslyFormattedCitation":"&lt;sup&gt;34&lt;/sup&gt;"},"properties":{"noteIndex":0},"schema":"https://github.com/citation-style-language/schema/raw/master/csl-citation.json"}</w:instrText>
      </w:r>
      <w:r w:rsidRPr="000F7936">
        <w:rPr>
          <w:rFonts w:ascii="Times New Roman" w:hAnsi="Times New Roman" w:cs="Times New Roman"/>
          <w:lang w:val="en-US"/>
        </w:rPr>
        <w:fldChar w:fldCharType="separate"/>
      </w:r>
      <w:r w:rsidR="00117ADB" w:rsidRPr="00117ADB">
        <w:rPr>
          <w:rFonts w:ascii="Times New Roman" w:hAnsi="Times New Roman" w:cs="Times New Roman"/>
          <w:noProof/>
          <w:vertAlign w:val="superscript"/>
          <w:lang w:val="en-US"/>
        </w:rPr>
        <w:t>34</w:t>
      </w:r>
      <w:r w:rsidRPr="000F7936">
        <w:rPr>
          <w:rFonts w:ascii="Times New Roman" w:hAnsi="Times New Roman" w:cs="Times New Roman"/>
          <w:lang w:val="en-US"/>
        </w:rPr>
        <w:fldChar w:fldCharType="end"/>
      </w:r>
      <w:r w:rsidR="00622996">
        <w:rPr>
          <w:rFonts w:ascii="Times New Roman" w:hAnsi="Times New Roman" w:cs="Times New Roman"/>
          <w:lang w:val="en-US"/>
        </w:rPr>
        <w:t xml:space="preserve"> and reflects various neurological abnormalities beyond AD</w:t>
      </w:r>
      <w:r w:rsidR="00622996">
        <w:rPr>
          <w:rFonts w:ascii="Times New Roman" w:hAnsi="Times New Roman" w:cs="Times New Roman"/>
          <w:lang w:val="en-US"/>
        </w:rPr>
        <w:fldChar w:fldCharType="begin" w:fldLock="1"/>
      </w:r>
      <w:r w:rsidR="00D523D0">
        <w:rPr>
          <w:rFonts w:ascii="Times New Roman" w:hAnsi="Times New Roman" w:cs="Times New Roman"/>
          <w:lang w:val="en-US"/>
        </w:rPr>
        <w:instrText xml:space="preserve">ADDIN CSL_CITATION {"citationItems":[{"id":"ITEM-1","itemData":{"DOI":"10.1093/braincomms/fcab191","abstract":"Machine learning can reliably predict individual age from MRI data, revealing that patients with neurodegenerative disorders show an elevated biological age. A surprising gap in the literature, however, pertains to Parkinson’s disease. Here, we evaluate brain age in two cohorts of Parkinson’s patients and investigated the relationship between individual brain age and clinical characteristics. We assessed 372 patients with idiopathic Parkinson’s disease, newly diagnosed cases from the Parkinson’s Progression Marker Initiative database and a more chronic local sample, as well as age- and sex-matched healthy controls. Following morphometric preprocessing and atlas-based compression, individual brain age was predicted using a multivariate machine learning model trained on an independent, multi-site reference sample. Across cohorts, healthy controls were well predicted with a mean error of 4.4 years. In turn, Parkinson’s patients showed a significant (controlling for age, gender and site) increase in brain age of </w:instrText>
      </w:r>
      <w:r w:rsidR="00D523D0">
        <w:rPr>
          <w:rFonts w:ascii="Cambria Math" w:hAnsi="Cambria Math" w:cs="Cambria Math"/>
          <w:lang w:val="en-US"/>
        </w:rPr>
        <w:instrText>∼</w:instrText>
      </w:r>
      <w:r w:rsidR="00D523D0">
        <w:rPr>
          <w:rFonts w:ascii="Times New Roman" w:hAnsi="Times New Roman" w:cs="Times New Roman"/>
          <w:lang w:val="en-US"/>
        </w:rPr>
        <w:instrText>3 years. While this effect was already present in the newly diagnosed sample, advanced biological age was significantly related to disease duration as well as worse cognitive and motor impairment. While biological age is increased in patients with Parkinson’s disease, the effect is at the lower end of what is found for other neurological and psychiatric disorders. We argue that this may reflect a heterochronicity between forebrain atrophy and small but behaviourally salient midbrain pathology. Finally, we point to the need to disentangle physiological ageing trajectories, lifestyle effects and core pathological changes.","author":[{"dropping-particle":"","family":"Eickhoff","given":"Claudia R","non-dropping-particle":"","parse-names":false,"suffix":""},{"dropping-particle":"","family":"Hoffstaedter","given":"Felix","non-dropping-particle":"","parse-names":false,"suffix":""},{"dropping-particle":"","family":"Caspers","given":"Julian","non-dropping-particle":"","parse-names":false,"suffix":""},{"dropping-particle":"","family":"Reetz","given":"Kathrin","non-dropping-particle":"","parse-names":false,"suffix":""},{"dropping-particle":"","family":"Mathys","given":"Christian","non-dropping-particle":"","parse-names":false,"suffix":""},{"dropping-particle":"","family":"Dogan","given":"Imis","non-dropping-particle":"","parse-names":false,"suffix":""},{"dropping-particle":"","family":"Amunts","given":"Katrin","non-dropping-particle":"","parse-names":false,"suffix":""},{"dropping-particle":"","family":"Schnitzler","given":"Alfons","non-dropping-particle":"","parse-names":false,"suffix":""},{"dropping-particle":"","family":"Eickhoff","given":"Simon B","non-dropping-particle":"","parse-names":false,"suffix":""}],"container-title":"Brain Communications","id":"ITEM-1","issue":"3","issued":{"date-parts":[["2021"]]},"title":"Advanced brain ageing in Parkinson’s disease is related to disease duration and individual impairment","type":"article-journal","volume":"3"},"uris":["http://www.mendeley.com/documents/?uuid=aeb7566d-ddd3-371f-95e6-be6986dff43d"]},{"id":"ITEM-2","itemData":{"DOI":"10.1186/s12883-021-02331-4","ISSN":"14712377","abstract":"Background: Brain age is a biomarker that predicts chronological age using neuroimaging features. Deviations of this predicted age from chronological age is considered a sign of age-related brain changes, or commonly referred to as brain ageing. The aim of this systematic review is to identify and synthesize the evidence for an association between lifestyle, health factors and diseases in adult populations, with brain ageing. Methods: This systematic review was undertaken in accordance with the PRISMA guidelines. A systematic search of Embase and Medline was conducted to identify relevant articles using search terms relating to the prediction of age from neuroimaging data or brain ageing. The tables of two recent review papers on brain ageing were also examined to identify additional articles. Studies were limited to adult humans (aged 18 years and above), from clinical or general populations. Exposures and study design of all types were also considered eligible. Results: A systematic search identified 52 studies, which examined brain ageing in clinical and community dwelling adults (mean age between 21 to 78 years, ~ 37% were female). Most research came from studies of individuals diagnosed with schizophrenia or Alzheimer’s disease, or healthy populations that were assessed cognitively. From these studies, psychiatric and neurologic diseases were most commonly associated with accelerated brain ageing, though not all studies drew the same conclusions. Evidence for all other exposures is nascent, and relatively inconsistent. Heterogenous methodologies, or methods of outcome ascertainment, were partly accountable. Conclusion: This systematic review summarised the current evidence for an association between genetic, lifestyle, health, or diseases and brain ageing. Overall there is good evidence to suggest schizophrenia and Alzheimer’s disease are associated with accelerated brain ageing. Evidence for all other exposures was mixed or limited. This was mostly due to a lack of independent replication, and inconsistency across studies that were primarily cross sectional in nature. Future research efforts should focus on replicating current findings, using prospective datasets. Trial registration: A copy of the review protocol can be accessed through PROSPERO, registration number CRD42020142817.","author":[{"dropping-particle":"","family":"Wrigglesworth","given":"Jo","non-dropping-particle":"","parse-names":false,"suffix":""},{"dropping-particle":"","family":"Ward","given":"Phillip","non-dropping-particle":"","parse-names":false,"suffix":""},{"dropping-particle":"","family":"Harding","given":"Ian H.","non-dropping-particle":"","parse-names":false,"suffix":""},{"dropping-particle":"","family":"Nilaweera","given":"Dinuli","non-dropping-particle":"","parse-names":false,"suffix":""},{"dropping-particle":"","family":"Wu","given":"Zimu","non-dropping-particle":"","parse-names":false,"suffix":""},{"dropping-particle":"","family":"Woods","given":"Robyn L.","non-dropping-particle":"","parse-names":false,"suffix":""},{"dropping-particle":"","family":"Ryan","given":"Joanne","non-dropping-particle":"","parse-names":false,"suffix":""}],"container-title":"BMC Neurology","id":"ITEM-2","issue":"1","issued":{"date-parts":[["2021"]]},"title":"Factors associated with brain ageing - a systematic review","type":"article-journal","volume":"21"},"uris":["http://www.mendeley.com/documents/?uuid=6420e25c-bc0c-339f-b8a6-bebdce036e63"]}],"mendeley":{"formattedCitation":"&lt;sup&gt;35,36&lt;/sup&gt;","plainTextFormattedCitation":"35,36","previouslyFormattedCitation":"&lt;sup&gt;35,36&lt;/sup&gt;"},"properties":{"noteIndex":0},"schema":"https://github.com/citation-style-language/schema/raw/master/csl-citation.json"}</w:instrText>
      </w:r>
      <w:r w:rsidR="00622996">
        <w:rPr>
          <w:rFonts w:ascii="Times New Roman" w:hAnsi="Times New Roman" w:cs="Times New Roman"/>
          <w:lang w:val="en-US"/>
        </w:rPr>
        <w:fldChar w:fldCharType="separate"/>
      </w:r>
      <w:r w:rsidR="00117ADB" w:rsidRPr="00117ADB">
        <w:rPr>
          <w:rFonts w:ascii="Times New Roman" w:hAnsi="Times New Roman" w:cs="Times New Roman"/>
          <w:noProof/>
          <w:vertAlign w:val="superscript"/>
          <w:lang w:val="en-US"/>
        </w:rPr>
        <w:t>35,36</w:t>
      </w:r>
      <w:r w:rsidR="00622996">
        <w:rPr>
          <w:rFonts w:ascii="Times New Roman" w:hAnsi="Times New Roman" w:cs="Times New Roman"/>
          <w:lang w:val="en-US"/>
        </w:rPr>
        <w:fldChar w:fldCharType="end"/>
      </w:r>
      <w:r w:rsidRPr="000F7936">
        <w:rPr>
          <w:rFonts w:ascii="Times New Roman" w:hAnsi="Times New Roman" w:cs="Times New Roman"/>
          <w:lang w:val="en-US"/>
        </w:rPr>
        <w:t xml:space="preserve">. </w:t>
      </w:r>
      <w:r w:rsidR="003D2F18">
        <w:rPr>
          <w:rFonts w:ascii="Times New Roman" w:hAnsi="Times New Roman" w:cs="Times New Roman"/>
          <w:lang w:val="en-US"/>
        </w:rPr>
        <w:t xml:space="preserve">In line with that, beyond its prognostic value, we have shown that BAG is associated with amyloid load, regardless of modality or group, and that in MCI, both MRI and FDG-PET BAG depict impairment of memory and executive function. The </w:t>
      </w:r>
      <w:r w:rsidR="00622996">
        <w:rPr>
          <w:rFonts w:ascii="Times New Roman" w:hAnsi="Times New Roman" w:cs="Times New Roman"/>
          <w:lang w:val="en-US"/>
        </w:rPr>
        <w:t>inclusion</w:t>
      </w:r>
      <w:r w:rsidR="003D2F18">
        <w:rPr>
          <w:rFonts w:ascii="Times New Roman" w:hAnsi="Times New Roman" w:cs="Times New Roman"/>
          <w:lang w:val="en-US"/>
        </w:rPr>
        <w:t xml:space="preserve"> of BAG as a</w:t>
      </w:r>
      <w:r w:rsidR="00622996">
        <w:rPr>
          <w:rFonts w:ascii="Times New Roman" w:hAnsi="Times New Roman" w:cs="Times New Roman"/>
          <w:lang w:val="en-US"/>
        </w:rPr>
        <w:t xml:space="preserve"> summary</w:t>
      </w:r>
      <w:r w:rsidR="003D2F18">
        <w:rPr>
          <w:rFonts w:ascii="Times New Roman" w:hAnsi="Times New Roman" w:cs="Times New Roman"/>
          <w:lang w:val="en-US"/>
        </w:rPr>
        <w:t xml:space="preserve"> measure of overall brain health</w:t>
      </w:r>
      <w:r w:rsidR="00622996">
        <w:rPr>
          <w:rFonts w:ascii="Times New Roman" w:hAnsi="Times New Roman" w:cs="Times New Roman"/>
          <w:lang w:val="en-US"/>
        </w:rPr>
        <w:t xml:space="preserve"> as a secondary outcome variable could provide useful additional information on drug efficacy. </w:t>
      </w:r>
    </w:p>
    <w:p w14:paraId="0F889E74" w14:textId="7349758A" w:rsidR="00042AB6" w:rsidRDefault="00117ADB" w:rsidP="00042AB6">
      <w:pPr>
        <w:pStyle w:val="KeinLeerraum"/>
        <w:spacing w:line="480" w:lineRule="auto"/>
        <w:ind w:firstLine="708"/>
        <w:jc w:val="both"/>
        <w:rPr>
          <w:rFonts w:ascii="Times New Roman" w:hAnsi="Times New Roman" w:cs="Times New Roman"/>
          <w:lang w:val="en-US"/>
        </w:rPr>
      </w:pPr>
      <w:r>
        <w:rPr>
          <w:rFonts w:ascii="Times New Roman" w:hAnsi="Times New Roman" w:cs="Times New Roman"/>
          <w:lang w:val="en-US"/>
        </w:rPr>
        <w:t>Similar to previous studies</w:t>
      </w:r>
      <w:r>
        <w:rPr>
          <w:rFonts w:ascii="Times New Roman" w:hAnsi="Times New Roman" w:cs="Times New Roman"/>
          <w:lang w:val="en-US"/>
        </w:rPr>
        <w:fldChar w:fldCharType="begin" w:fldLock="1"/>
      </w:r>
      <w:r>
        <w:rPr>
          <w:rFonts w:ascii="Times New Roman" w:hAnsi="Times New Roman" w:cs="Times New Roman"/>
          <w:lang w:val="en-US"/>
        </w:rPr>
        <w:instrText>ADDIN CSL_CITATION {"citationItems":[{"id":"ITEM-1","itemData":{"DOI":"10.1371/journal.pcbi.1002987","ISSN":"1553734X","PMID":"23592957","abstract":"The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Biology","id":"ITEM-1","issue":"4","issued":{"date-parts":[["2013","4"]]},"page":"e1002987","publisher":"Public Library of Science","title":"Generative FDG-PET and MRI Model of Aging and Disease Progression in Alzheimer's Disease","type":"article-journal","volume":"9"},"uris":["http://www.mendeley.com/documents/?uuid=097d3533-ed46-3f2b-85b1-d90b5a5a0527"]},{"id":"ITEM-2","itemData":{"DOI":"10.1038/s43587-022-00219-7","ISSN":"2662-8465","abstract":"Brain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Aging","id":"ITEM-2","issued":{"date-parts":[["2022"]]},"title":"Deep learning-based brain age prediction in normal aging and dementia","type":"article-journal"},"uris":["http://www.mendeley.com/documents/?uuid=95bb5b3c-bdf6-4a93-b7e7-20a98b34e0f2"]}],"mendeley":{"formattedCitation":"&lt;sup&gt;3,7&lt;/sup&gt;","plainTextFormattedCitation":"3,7","previouslyFormattedCitation":"&lt;sup&gt;3,7&lt;/sup&gt;"},"properties":{"noteIndex":0},"schema":"https://github.com/citation-style-language/schema/raw/master/csl-citation.json"}</w:instrText>
      </w:r>
      <w:r>
        <w:rPr>
          <w:rFonts w:ascii="Times New Roman" w:hAnsi="Times New Roman" w:cs="Times New Roman"/>
          <w:lang w:val="en-US"/>
        </w:rPr>
        <w:fldChar w:fldCharType="separate"/>
      </w:r>
      <w:r w:rsidRPr="00A04B46">
        <w:rPr>
          <w:rFonts w:ascii="Times New Roman" w:hAnsi="Times New Roman" w:cs="Times New Roman"/>
          <w:noProof/>
          <w:vertAlign w:val="superscript"/>
          <w:lang w:val="en-US"/>
        </w:rPr>
        <w:t>3,7</w:t>
      </w:r>
      <w:r>
        <w:rPr>
          <w:rFonts w:ascii="Times New Roman" w:hAnsi="Times New Roman" w:cs="Times New Roman"/>
          <w:lang w:val="en-US"/>
        </w:rPr>
        <w:fldChar w:fldCharType="end"/>
      </w:r>
      <w:r>
        <w:rPr>
          <w:rFonts w:ascii="Times New Roman" w:hAnsi="Times New Roman" w:cs="Times New Roman"/>
          <w:lang w:val="en-US"/>
        </w:rPr>
        <w:t xml:space="preserve">, </w:t>
      </w:r>
      <w:r w:rsidR="00CB1889">
        <w:rPr>
          <w:rFonts w:ascii="Times New Roman" w:hAnsi="Times New Roman" w:cs="Times New Roman"/>
          <w:lang w:val="en-US"/>
        </w:rPr>
        <w:t xml:space="preserve">We found a </w:t>
      </w:r>
      <w:r>
        <w:rPr>
          <w:rFonts w:ascii="Times New Roman" w:hAnsi="Times New Roman" w:cs="Times New Roman"/>
          <w:lang w:val="en-US"/>
        </w:rPr>
        <w:t>spatial</w:t>
      </w:r>
      <w:r w:rsidR="00CB1889">
        <w:rPr>
          <w:rFonts w:ascii="Times New Roman" w:hAnsi="Times New Roman" w:cs="Times New Roman"/>
          <w:lang w:val="en-US"/>
        </w:rPr>
        <w:t xml:space="preserve"> disconnect between </w:t>
      </w:r>
      <w:r>
        <w:rPr>
          <w:rFonts w:ascii="Times New Roman" w:hAnsi="Times New Roman" w:cs="Times New Roman"/>
          <w:lang w:val="en-US"/>
        </w:rPr>
        <w:t>brain regions displaying aging</w:t>
      </w:r>
      <w:r w:rsidR="00CB1889">
        <w:rPr>
          <w:rFonts w:ascii="Times New Roman" w:hAnsi="Times New Roman" w:cs="Times New Roman"/>
          <w:lang w:val="en-US"/>
        </w:rPr>
        <w:t xml:space="preserve"> as observed</w:t>
      </w:r>
      <w:r>
        <w:rPr>
          <w:rFonts w:ascii="Times New Roman" w:hAnsi="Times New Roman" w:cs="Times New Roman"/>
          <w:lang w:val="en-US"/>
        </w:rPr>
        <w:t xml:space="preserve"> on FDG-PET and MRI</w:t>
      </w:r>
      <w:r w:rsidR="00CB1889">
        <w:rPr>
          <w:rFonts w:ascii="Times New Roman" w:hAnsi="Times New Roman" w:cs="Times New Roman"/>
          <w:lang w:val="en-US"/>
        </w:rPr>
        <w:t>.</w:t>
      </w:r>
      <w:r w:rsidR="00A04B46">
        <w:rPr>
          <w:rFonts w:ascii="Times New Roman" w:hAnsi="Times New Roman" w:cs="Times New Roman"/>
          <w:lang w:val="en-US"/>
        </w:rPr>
        <w:t xml:space="preserve"> Th</w:t>
      </w:r>
      <w:r>
        <w:rPr>
          <w:rFonts w:ascii="Times New Roman" w:hAnsi="Times New Roman" w:cs="Times New Roman"/>
          <w:lang w:val="en-US"/>
        </w:rPr>
        <w:t xml:space="preserve">us, different aging processes </w:t>
      </w:r>
      <w:proofErr w:type="gramStart"/>
      <w:r>
        <w:rPr>
          <w:rFonts w:ascii="Times New Roman" w:hAnsi="Times New Roman" w:cs="Times New Roman"/>
          <w:lang w:val="en-US"/>
        </w:rPr>
        <w:t>may be observed</w:t>
      </w:r>
      <w:proofErr w:type="gramEnd"/>
      <w:r>
        <w:rPr>
          <w:rFonts w:ascii="Times New Roman" w:hAnsi="Times New Roman" w:cs="Times New Roman"/>
          <w:lang w:val="en-US"/>
        </w:rPr>
        <w:t xml:space="preserve"> depending on the choice of modality, which </w:t>
      </w:r>
      <w:r w:rsidR="00A04B46">
        <w:rPr>
          <w:rFonts w:ascii="Times New Roman" w:hAnsi="Times New Roman" w:cs="Times New Roman"/>
          <w:lang w:val="en-US"/>
        </w:rPr>
        <w:t>underlines the importance of consideration of the appropriate modality for a research question. T</w:t>
      </w:r>
      <w:r w:rsidR="00CB1889">
        <w:rPr>
          <w:rFonts w:ascii="Times New Roman" w:hAnsi="Times New Roman" w:cs="Times New Roman"/>
          <w:lang w:val="en-US"/>
        </w:rPr>
        <w:t>he</w:t>
      </w:r>
      <w:r w:rsidR="00A04B46">
        <w:rPr>
          <w:rFonts w:ascii="Times New Roman" w:hAnsi="Times New Roman" w:cs="Times New Roman"/>
          <w:lang w:val="en-US"/>
        </w:rPr>
        <w:t xml:space="preserve"> (mostly right hemispheric)</w:t>
      </w:r>
      <w:r w:rsidR="00CB1889">
        <w:rPr>
          <w:rFonts w:ascii="Times New Roman" w:hAnsi="Times New Roman" w:cs="Times New Roman"/>
          <w:lang w:val="en-US"/>
        </w:rPr>
        <w:t xml:space="preserve"> regions deemed most important </w:t>
      </w:r>
      <w:r w:rsidR="00222FFE">
        <w:rPr>
          <w:rFonts w:ascii="Times New Roman" w:hAnsi="Times New Roman" w:cs="Times New Roman"/>
          <w:lang w:val="en-US"/>
        </w:rPr>
        <w:t>by our</w:t>
      </w:r>
      <w:r w:rsidR="00CB1889">
        <w:rPr>
          <w:rFonts w:ascii="Times New Roman" w:hAnsi="Times New Roman" w:cs="Times New Roman"/>
          <w:lang w:val="en-US"/>
        </w:rPr>
        <w:t xml:space="preserve"> MRI </w:t>
      </w:r>
      <w:r w:rsidR="00A04B46">
        <w:rPr>
          <w:rFonts w:ascii="Times New Roman" w:hAnsi="Times New Roman" w:cs="Times New Roman"/>
          <w:lang w:val="en-US"/>
        </w:rPr>
        <w:t xml:space="preserve">and </w:t>
      </w:r>
      <w:r w:rsidR="00A04B46">
        <w:rPr>
          <w:rFonts w:ascii="Times New Roman" w:hAnsi="Times New Roman" w:cs="Times New Roman"/>
          <w:lang w:val="en-US"/>
        </w:rPr>
        <w:lastRenderedPageBreak/>
        <w:t xml:space="preserve">FDG-PET </w:t>
      </w:r>
      <w:r w:rsidR="00CB1889">
        <w:rPr>
          <w:rFonts w:ascii="Times New Roman" w:hAnsi="Times New Roman" w:cs="Times New Roman"/>
          <w:lang w:val="en-US"/>
        </w:rPr>
        <w:t>model</w:t>
      </w:r>
      <w:r w:rsidR="00A04B46">
        <w:rPr>
          <w:rFonts w:ascii="Times New Roman" w:hAnsi="Times New Roman" w:cs="Times New Roman"/>
          <w:lang w:val="en-US"/>
        </w:rPr>
        <w:t>s</w:t>
      </w:r>
      <w:r w:rsidR="00CB1889">
        <w:rPr>
          <w:rFonts w:ascii="Times New Roman" w:hAnsi="Times New Roman" w:cs="Times New Roman"/>
          <w:lang w:val="en-US"/>
        </w:rPr>
        <w:t xml:space="preserve"> </w:t>
      </w:r>
      <w:r w:rsidR="00A04B46">
        <w:rPr>
          <w:rFonts w:ascii="Times New Roman" w:hAnsi="Times New Roman" w:cs="Times New Roman"/>
          <w:lang w:val="en-US"/>
        </w:rPr>
        <w:t>have previously been described to be substrates heavily affected by aging</w:t>
      </w:r>
      <w:r w:rsidR="00A04B46">
        <w:rPr>
          <w:rFonts w:ascii="Times New Roman" w:hAnsi="Times New Roman" w:cs="Times New Roman"/>
          <w:lang w:val="en-US"/>
        </w:rPr>
        <w:fldChar w:fldCharType="begin" w:fldLock="1"/>
      </w:r>
      <w:r w:rsidR="00BC1CD7">
        <w:rPr>
          <w:rFonts w:ascii="Times New Roman" w:hAnsi="Times New Roman" w:cs="Times New Roman"/>
          <w:lang w:val="en-US"/>
        </w:rPr>
        <w:instrText>ADDIN CSL_CITATION {"citationItems":[{"id":"ITEM-1","itemData":{"DOI":"10.1371/journal.pcbi.1002987","ISSN":"1553734X","PMID":"23592957","abstract":"The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Biology","id":"ITEM-1","issue":"4","issued":{"date-parts":[["2013","4"]]},"page":"e1002987","publisher":"Public Library of Science","title":"Generative FDG-PET and MRI Model of Aging and Disease Progression in Alzheimer's Disease","type":"article-journal","volume":"9"},"uris":["http://www.mendeley.com/documents/?uuid=097d3533-ed46-3f2b-85b1-d90b5a5a0527"]}],"mendeley":{"formattedCitation":"&lt;sup&gt;7&lt;/sup&gt;","plainTextFormattedCitation":"7","previouslyFormattedCitation":"&lt;sup&gt;7&lt;/sup&gt;"},"properties":{"noteIndex":0},"schema":"https://github.com/citation-style-language/schema/raw/master/csl-citation.json"}</w:instrText>
      </w:r>
      <w:r w:rsidR="00A04B46">
        <w:rPr>
          <w:rFonts w:ascii="Times New Roman" w:hAnsi="Times New Roman" w:cs="Times New Roman"/>
          <w:lang w:val="en-US"/>
        </w:rPr>
        <w:fldChar w:fldCharType="separate"/>
      </w:r>
      <w:r w:rsidR="00A04B46" w:rsidRPr="00A04B46">
        <w:rPr>
          <w:rFonts w:ascii="Times New Roman" w:hAnsi="Times New Roman" w:cs="Times New Roman"/>
          <w:noProof/>
          <w:vertAlign w:val="superscript"/>
          <w:lang w:val="en-US"/>
        </w:rPr>
        <w:t>7</w:t>
      </w:r>
      <w:r w:rsidR="00A04B46">
        <w:rPr>
          <w:rFonts w:ascii="Times New Roman" w:hAnsi="Times New Roman" w:cs="Times New Roman"/>
          <w:lang w:val="en-US"/>
        </w:rPr>
        <w:fldChar w:fldCharType="end"/>
      </w:r>
      <w:r w:rsidR="00A04B46">
        <w:rPr>
          <w:rFonts w:ascii="Times New Roman" w:hAnsi="Times New Roman" w:cs="Times New Roman"/>
          <w:lang w:val="en-US"/>
        </w:rPr>
        <w:t xml:space="preserve">, and most </w:t>
      </w:r>
      <w:r w:rsidR="003C370D">
        <w:rPr>
          <w:rFonts w:ascii="Times New Roman" w:hAnsi="Times New Roman" w:cs="Times New Roman"/>
          <w:lang w:val="en-US"/>
        </w:rPr>
        <w:t xml:space="preserve">of the </w:t>
      </w:r>
      <w:r w:rsidR="00A04B46">
        <w:rPr>
          <w:rFonts w:ascii="Times New Roman" w:hAnsi="Times New Roman" w:cs="Times New Roman"/>
          <w:lang w:val="en-US"/>
        </w:rPr>
        <w:t>regions</w:t>
      </w:r>
      <w:r w:rsidR="003C370D">
        <w:rPr>
          <w:rFonts w:ascii="Times New Roman" w:hAnsi="Times New Roman" w:cs="Times New Roman"/>
          <w:lang w:val="en-US"/>
        </w:rPr>
        <w:t xml:space="preserve"> we</w:t>
      </w:r>
      <w:r w:rsidR="00A04B46">
        <w:rPr>
          <w:rFonts w:ascii="Times New Roman" w:hAnsi="Times New Roman" w:cs="Times New Roman"/>
          <w:lang w:val="en-US"/>
        </w:rPr>
        <w:t xml:space="preserve"> identified as highly important were strongly correlated with aging in our cohort</w:t>
      </w:r>
      <w:r w:rsidR="00CB1889">
        <w:rPr>
          <w:rFonts w:ascii="Times New Roman" w:hAnsi="Times New Roman" w:cs="Times New Roman"/>
          <w:lang w:val="en-US"/>
        </w:rPr>
        <w:t>.</w:t>
      </w:r>
      <w:r w:rsidR="00222FFE">
        <w:rPr>
          <w:rFonts w:ascii="Times New Roman" w:hAnsi="Times New Roman" w:cs="Times New Roman"/>
          <w:lang w:val="en-US"/>
        </w:rPr>
        <w:t xml:space="preserve"> Notably, most of the highly</w:t>
      </w:r>
      <w:r w:rsidR="00AE2470">
        <w:rPr>
          <w:rFonts w:ascii="Times New Roman" w:hAnsi="Times New Roman" w:cs="Times New Roman"/>
          <w:lang w:val="en-US"/>
        </w:rPr>
        <w:t xml:space="preserve"> age-affected brain</w:t>
      </w:r>
      <w:r w:rsidR="00222FFE">
        <w:rPr>
          <w:rFonts w:ascii="Times New Roman" w:hAnsi="Times New Roman" w:cs="Times New Roman"/>
          <w:lang w:val="en-US"/>
        </w:rPr>
        <w:t xml:space="preserve"> regions on MRI and all on FDG-PET were right hemispheric</w:t>
      </w:r>
      <w:r w:rsidR="00AE2470">
        <w:rPr>
          <w:rFonts w:ascii="Times New Roman" w:hAnsi="Times New Roman" w:cs="Times New Roman"/>
          <w:lang w:val="en-US"/>
        </w:rPr>
        <w:t xml:space="preserve">, thus </w:t>
      </w:r>
      <w:r w:rsidR="0035501F">
        <w:rPr>
          <w:rFonts w:ascii="Times New Roman" w:hAnsi="Times New Roman" w:cs="Times New Roman"/>
          <w:lang w:val="en-US"/>
        </w:rPr>
        <w:t xml:space="preserve">substantiating the </w:t>
      </w:r>
      <w:r w:rsidR="00AE2470">
        <w:rPr>
          <w:rFonts w:ascii="Times New Roman" w:hAnsi="Times New Roman" w:cs="Times New Roman"/>
          <w:lang w:val="en-US"/>
        </w:rPr>
        <w:t>idea that the right hemisphere exhibits greater age-related decline</w:t>
      </w:r>
      <w:r w:rsidR="00222FFE">
        <w:rPr>
          <w:rFonts w:ascii="Times New Roman" w:hAnsi="Times New Roman" w:cs="Times New Roman"/>
          <w:lang w:val="en-US"/>
        </w:rPr>
        <w:fldChar w:fldCharType="begin" w:fldLock="1"/>
      </w:r>
      <w:r w:rsidR="00D523D0">
        <w:rPr>
          <w:rFonts w:ascii="Times New Roman" w:hAnsi="Times New Roman" w:cs="Times New Roman"/>
          <w:lang w:val="en-US"/>
        </w:rPr>
        <w:instrText>ADDIN CSL_CITATION {"citationItems":[{"id":"ITEM-1","itemData":{"DOI":"10.1080/01688638108403114","ISSN":"01650475","abstract":"It has been hypothesized that the right hemisphere ages more rapidly than the left, but there have been no direct empirical studies aimed at confirmation of that hypothesis. Within the framework of a cross-sectional design, 1,247 subjects, divided into six age groups (20’s-70’s), were tested with a modified Halstead-Reitan battery. The test scores were analyzed with the Russell, Neuringer, and Goldstein localization key, with each case being evaluated for number of right- and left-hemisphere points. It was found that there was a significant increase in right-hemisphere points with age, with a significant, but less pronounced, effect for left-hemisphere points. The same effect was found in a subsample of nonbrain-damaged medical and psychiatric patients. It was also established on the basis of neurological diagnostic evidence that there was not a coincidental increase in structural lateralized brain damage with age in the present sample. The results were discussed in terms of possible differences in functional organization of the two hemispheres, the general conclusion being that the right hemisphere ages in a different manner than does the left. © 1981, Taylor &amp; Francis Group, LLC. All rights reserved.","author":[{"dropping-particle":"","family":"Goldstein","given":"Gerald","non-dropping-particle":"","parse-names":false,"suffix":""},{"dropping-particle":"","family":"Shelly","given":"Carolyn","non-dropping-particle":"","parse-names":false,"suffix":""}],"container-title":"Journal of Clinical Neuropsychology","id":"ITEM-1","issue":"1","issued":{"date-parts":[["1981"]]},"title":"Does the Right Hemisphere Age More Rapidly than the Left?","type":"article-journal","volume":"3"},"uris":["http://www.mendeley.com/documents/?uuid=bf9d1eca-347f-3eb6-b913-2823138683a7"]},{"id":"ITEM-2","itemData":{"DOI":"10.1016/S0149-7634(02)00068-4","ISSN":"01497634","abstract":"We review evidence for two models of hemispheric asymmetry and aging: the right hemi-aging model, which proposes that the right hemisphere shows greater age-related decline than the left hemisphere, and the hemispheric asymmetry reduction in old adults (HAROLD) model, which proposes that frontal activity during cognitive performance tends to be less lateralized in older than in younger adults. The right hemi-aging model is supported by behavioral studies in the domains of cognitive, affective, and sensorimotor processing, but the evidence has been mixed. In contrast, available evidence is generally consistent with the HAROLD model, which is supported primarily by functional neuroimaging evidence in the domains of episodic memory encoding and retrieval, semantic memory retrieval, working memory, perception, and inhibitory control. Age-related asymmetry reductions may reflect functional compensation or dedifferentiation, and the evidence, although scarce, tends to support the compensation hypothesis. The right hemi-aging and the HAROLD models are not incompatible. For example, the latter may apply to prefrontal regions and the former to other brain regions. © 2002 Elsevier Science Ltd. All rights reserved.","author":[{"dropping-particle":"","family":"Dolcos","given":"Florin","non-dropping-particle":"","parse-names":false,"suffix":""},{"dropping-particle":"","family":"Rice","given":"Heather J.","non-dropping-particle":"","parse-names":false,"suffix":""},{"dropping-particle":"","family":"Cabeza","given":"Roberto","non-dropping-particle":"","parse-names":false,"suffix":""}],"container-title":"Neuroscience and Biobehavioral Reviews","id":"ITEM-2","issue":"7","issued":{"date-parts":[["2002"]]},"title":"Hemispheric asymmetry and aging: Right hemisphere decline or asymmetry reduction","type":"article-journal","volume":"26"},"uris":["http://www.mendeley.com/documents/?uuid=c6553bd8-8e69-3eb3-b62c-18e66a5f22a1"]}],"mendeley":{"formattedCitation":"&lt;sup&gt;37,38&lt;/sup&gt;","plainTextFormattedCitation":"37,38","previouslyFormattedCitation":"&lt;sup&gt;37,38&lt;/sup&gt;"},"properties":{"noteIndex":0},"schema":"https://github.com/citation-style-language/schema/raw/master/csl-citation.json"}</w:instrText>
      </w:r>
      <w:r w:rsidR="00222FFE">
        <w:rPr>
          <w:rFonts w:ascii="Times New Roman" w:hAnsi="Times New Roman" w:cs="Times New Roman"/>
          <w:lang w:val="en-US"/>
        </w:rPr>
        <w:fldChar w:fldCharType="separate"/>
      </w:r>
      <w:r w:rsidRPr="00117ADB">
        <w:rPr>
          <w:rFonts w:ascii="Times New Roman" w:hAnsi="Times New Roman" w:cs="Times New Roman"/>
          <w:noProof/>
          <w:vertAlign w:val="superscript"/>
          <w:lang w:val="en-US"/>
        </w:rPr>
        <w:t>37,38</w:t>
      </w:r>
      <w:r w:rsidR="00222FFE">
        <w:rPr>
          <w:rFonts w:ascii="Times New Roman" w:hAnsi="Times New Roman" w:cs="Times New Roman"/>
          <w:lang w:val="en-US"/>
        </w:rPr>
        <w:fldChar w:fldCharType="end"/>
      </w:r>
      <w:r w:rsidR="00AE2470">
        <w:rPr>
          <w:rFonts w:ascii="Times New Roman" w:hAnsi="Times New Roman" w:cs="Times New Roman"/>
          <w:lang w:val="en-US"/>
        </w:rPr>
        <w:t xml:space="preserve">. Moreover, </w:t>
      </w:r>
      <w:r w:rsidR="002B1B6A">
        <w:rPr>
          <w:rFonts w:ascii="Times New Roman" w:hAnsi="Times New Roman" w:cs="Times New Roman"/>
          <w:lang w:val="en-US"/>
        </w:rPr>
        <w:t>temporal, parietal, and pre-frontal regions are strongly affected by AD</w:t>
      </w:r>
      <w:r w:rsidR="002B1B6A">
        <w:rPr>
          <w:rFonts w:ascii="Times New Roman" w:hAnsi="Times New Roman" w:cs="Times New Roman"/>
          <w:lang w:val="en-US"/>
        </w:rPr>
        <w:fldChar w:fldCharType="begin" w:fldLock="1"/>
      </w:r>
      <w:r w:rsidR="00D523D0">
        <w:rPr>
          <w:rFonts w:ascii="Times New Roman" w:hAnsi="Times New Roman" w:cs="Times New Roman"/>
          <w:lang w:val="en-US"/>
        </w:rPr>
        <w:instrText>ADDIN CSL_CITATION {"citationItems":[{"id":"ITEM-1","itemData":{"DOI":"10.1002/acn3.339","ISSN":"23289503","abstract":"In a multimodal PET imaging approach, we determined the differential contribution of neurofibrillary tangles (measured with [18F]AV-1451) and beta-amyloid burden (measured with [11C]PiB) on degree of neurodegeneration (i.e., glucose metabolism measured with [18F]FDG-PET) in patients with Alzheimer's disease. Across brain regions, we observed an interactive effect of beta-amyloid burden and tau deposition on glucose metabolism which was most pronounced in the parietal lobe. Elevated beta-amyloid burden was associated with a stronger influence of tau accumulation on glucose metabolism. Our data provide the first in vivo insights into the differential contribution of Aβ and tau to neurodegeneration in Alzheimer's disease.","author":[{"dropping-particle":"","family":"Bischof","given":"Gérard N.","non-dropping-particle":"","parse-names":false,"suffix":""},{"dropping-particle":"","family":"Jessen","given":"Frank","non-dropping-particle":"","parse-names":false,"suffix":""},{"dropping-particle":"","family":"Fliessbach","given":"Klaus","non-dropping-particle":"","parse-names":false,"suffix":""},{"dropping-particle":"","family":"Dronse","given":"Julian","non-dropping-particle":"","parse-names":false,"suffix":""},{"dropping-particle":"","family":"Hammes","given":"Jochen","non-dropping-particle":"","parse-names":false,"suffix":""},{"dropping-particle":"","family":"Neumaier","given":"Bernd","non-dropping-particle":"","parse-names":false,"suffix":""},{"dropping-particle":"","family":"Onur","given":"Oezguer","non-dropping-particle":"","parse-names":false,"suffix":""},{"dropping-particle":"","family":"Fink","given":"Gereon R.","non-dropping-particle":"","parse-names":false,"suffix":""},{"dropping-particle":"","family":"Kukolja","given":"Juraj","non-dropping-particle":"","parse-names":false,"suffix":""},{"dropping-particle":"","family":"Drzezga","given":"Alexander","non-dropping-particle":"","parse-names":false,"suffix":""},{"dropping-particle":"","family":"Eimeren","given":"Thilo","non-dropping-particle":"van","parse-names":false,"suffix":""}],"container-title":"Annals of Clinical and Translational Neurology","id":"ITEM-1","issued":{"date-parts":[["2016"]]},"title":"Impact of tau and amyloid burden on glucose metabolism in Alzheimer's disease","type":"article-journal"},"uris":["http://www.mendeley.com/documents/?uuid=612db6a5-6c8e-46aa-b01c-d5b08c8eb3e1"]}],"mendeley":{"formattedCitation":"&lt;sup&gt;39&lt;/sup&gt;","plainTextFormattedCitation":"39","previouslyFormattedCitation":"&lt;sup&gt;39&lt;/sup&gt;"},"properties":{"noteIndex":0},"schema":"https://github.com/citation-style-language/schema/raw/master/csl-citation.json"}</w:instrText>
      </w:r>
      <w:r w:rsidR="002B1B6A">
        <w:rPr>
          <w:rFonts w:ascii="Times New Roman" w:hAnsi="Times New Roman" w:cs="Times New Roman"/>
          <w:lang w:val="en-US"/>
        </w:rPr>
        <w:fldChar w:fldCharType="separate"/>
      </w:r>
      <w:r w:rsidRPr="00117ADB">
        <w:rPr>
          <w:rFonts w:ascii="Times New Roman" w:hAnsi="Times New Roman" w:cs="Times New Roman"/>
          <w:noProof/>
          <w:vertAlign w:val="superscript"/>
          <w:lang w:val="en-US"/>
        </w:rPr>
        <w:t>39</w:t>
      </w:r>
      <w:r w:rsidR="002B1B6A">
        <w:rPr>
          <w:rFonts w:ascii="Times New Roman" w:hAnsi="Times New Roman" w:cs="Times New Roman"/>
          <w:lang w:val="en-US"/>
        </w:rPr>
        <w:fldChar w:fldCharType="end"/>
      </w:r>
      <w:r w:rsidR="002B1B6A">
        <w:rPr>
          <w:rFonts w:ascii="Times New Roman" w:hAnsi="Times New Roman" w:cs="Times New Roman"/>
          <w:lang w:val="en-US"/>
        </w:rPr>
        <w:t xml:space="preserve">. Since these regions were also highly relevant in estimating brain age by our current models, our work supports the </w:t>
      </w:r>
      <w:proofErr w:type="gramStart"/>
      <w:r w:rsidR="002B1B6A">
        <w:rPr>
          <w:rFonts w:ascii="Times New Roman" w:hAnsi="Times New Roman" w:cs="Times New Roman"/>
          <w:lang w:val="en-US"/>
        </w:rPr>
        <w:t>claim</w:t>
      </w:r>
      <w:proofErr w:type="gramEnd"/>
      <w:r w:rsidR="002B1B6A">
        <w:rPr>
          <w:rFonts w:ascii="Times New Roman" w:hAnsi="Times New Roman" w:cs="Times New Roman"/>
          <w:lang w:val="en-US"/>
        </w:rPr>
        <w:t xml:space="preserve"> that AD-related neurodegeneration is a form of advanced brain aging.</w:t>
      </w:r>
      <w:r w:rsidR="00A04B46">
        <w:rPr>
          <w:rFonts w:ascii="Times New Roman" w:hAnsi="Times New Roman" w:cs="Times New Roman"/>
          <w:lang w:val="en-US"/>
        </w:rPr>
        <w:t xml:space="preserve"> </w:t>
      </w:r>
    </w:p>
    <w:p w14:paraId="27A8E99D" w14:textId="076A33A5" w:rsidR="001D7AEC" w:rsidRDefault="00FF57D2" w:rsidP="00EB4E26">
      <w:pPr>
        <w:pStyle w:val="KeinLeerraum"/>
        <w:spacing w:line="480" w:lineRule="auto"/>
        <w:ind w:firstLine="708"/>
        <w:jc w:val="both"/>
        <w:rPr>
          <w:rFonts w:ascii="Times New Roman" w:hAnsi="Times New Roman" w:cs="Times New Roman"/>
          <w:lang w:val="en-US"/>
        </w:rPr>
      </w:pPr>
      <w:r>
        <w:rPr>
          <w:rFonts w:ascii="Times New Roman" w:hAnsi="Times New Roman" w:cs="Times New Roman"/>
          <w:lang w:val="en-US"/>
        </w:rPr>
        <w:t xml:space="preserve">Some limitations </w:t>
      </w:r>
      <w:proofErr w:type="gramStart"/>
      <w:r>
        <w:rPr>
          <w:rFonts w:ascii="Times New Roman" w:hAnsi="Times New Roman" w:cs="Times New Roman"/>
          <w:lang w:val="en-US"/>
        </w:rPr>
        <w:t>should be acknowledged</w:t>
      </w:r>
      <w:proofErr w:type="gramEnd"/>
      <w:r>
        <w:rPr>
          <w:rFonts w:ascii="Times New Roman" w:hAnsi="Times New Roman" w:cs="Times New Roman"/>
          <w:lang w:val="en-US"/>
        </w:rPr>
        <w:t xml:space="preserve">. </w:t>
      </w:r>
      <w:r w:rsidR="00397C48">
        <w:rPr>
          <w:rFonts w:ascii="Times New Roman" w:hAnsi="Times New Roman" w:cs="Times New Roman"/>
          <w:lang w:val="en-US"/>
        </w:rPr>
        <w:t>First</w:t>
      </w:r>
      <w:r w:rsidR="001D7AEC">
        <w:rPr>
          <w:rFonts w:ascii="Times New Roman" w:hAnsi="Times New Roman" w:cs="Times New Roman"/>
          <w:lang w:val="en-US"/>
        </w:rPr>
        <w:t xml:space="preserve">, </w:t>
      </w:r>
      <w:r w:rsidR="00746AD4">
        <w:rPr>
          <w:rFonts w:ascii="Times New Roman" w:hAnsi="Times New Roman" w:cs="Times New Roman"/>
          <w:lang w:val="en-US"/>
        </w:rPr>
        <w:t xml:space="preserve">the sensitivity and especially specificity values of FDG-PET BAG for prognoses in cognitively unimpaired individuals, as well as of MRI BAG for prognoses in MCI </w:t>
      </w:r>
      <w:proofErr w:type="gramStart"/>
      <w:r w:rsidR="00746AD4">
        <w:rPr>
          <w:rFonts w:ascii="Times New Roman" w:hAnsi="Times New Roman" w:cs="Times New Roman"/>
          <w:lang w:val="en-US"/>
        </w:rPr>
        <w:t>patients,</w:t>
      </w:r>
      <w:proofErr w:type="gramEnd"/>
      <w:r w:rsidR="00746AD4">
        <w:rPr>
          <w:rFonts w:ascii="Times New Roman" w:hAnsi="Times New Roman" w:cs="Times New Roman"/>
          <w:lang w:val="en-US"/>
        </w:rPr>
        <w:t xml:space="preserve"> are not high enough for these measures to be used as a stand-alone biomarker of cognitive outcome. However, accurate prognoses, especially for cognitively unimpaired individuals, are rare and we believe that brain age with a group-dependent choice of modality can support this process. </w:t>
      </w:r>
      <w:r w:rsidR="00C952B7">
        <w:rPr>
          <w:rFonts w:ascii="Times New Roman" w:hAnsi="Times New Roman" w:cs="Times New Roman"/>
          <w:lang w:val="en-US"/>
        </w:rPr>
        <w:t>Future work should</w:t>
      </w:r>
      <w:r w:rsidR="00746AD4">
        <w:rPr>
          <w:rFonts w:ascii="Times New Roman" w:hAnsi="Times New Roman" w:cs="Times New Roman"/>
          <w:lang w:val="en-US"/>
        </w:rPr>
        <w:t xml:space="preserve"> assess the combined potential of e.g., FDG-PET BAG and APOE-</w:t>
      </w:r>
      <w:r w:rsidR="00746AD4">
        <w:rPr>
          <w:rFonts w:ascii="Helvetica" w:hAnsi="Helvetica" w:cs="Times New Roman"/>
          <w:lang w:val="en-US"/>
        </w:rPr>
        <w:t>ε</w:t>
      </w:r>
      <w:r w:rsidR="00746AD4">
        <w:rPr>
          <w:rFonts w:ascii="Times New Roman" w:hAnsi="Times New Roman" w:cs="Times New Roman"/>
          <w:lang w:val="en-US"/>
        </w:rPr>
        <w:t xml:space="preserve">4 carriership as a prognostic biomarker of cognitive outcome. </w:t>
      </w:r>
      <w:r w:rsidR="00994CBF">
        <w:rPr>
          <w:rFonts w:ascii="Times New Roman" w:hAnsi="Times New Roman" w:cs="Times New Roman"/>
          <w:lang w:val="en-US"/>
        </w:rPr>
        <w:t>Such analysis was not possible with our current data</w:t>
      </w:r>
      <w:r w:rsidR="00746AD4">
        <w:rPr>
          <w:rFonts w:ascii="Times New Roman" w:hAnsi="Times New Roman" w:cs="Times New Roman"/>
          <w:lang w:val="en-US"/>
        </w:rPr>
        <w:t>, as it would h</w:t>
      </w:r>
      <w:r w:rsidR="00F8495A">
        <w:rPr>
          <w:rFonts w:ascii="Times New Roman" w:hAnsi="Times New Roman" w:cs="Times New Roman"/>
          <w:lang w:val="en-US"/>
        </w:rPr>
        <w:t xml:space="preserve">ave introduced feature leakage, and thus, biased predictions. </w:t>
      </w:r>
      <w:r w:rsidR="006860DC">
        <w:rPr>
          <w:rFonts w:ascii="Times New Roman" w:hAnsi="Times New Roman" w:cs="Times New Roman"/>
          <w:lang w:val="en-US"/>
        </w:rPr>
        <w:t xml:space="preserve">A second limitation is the different scan protocol of DELCODE FDG-PET data (acquisition time: 40-60 min post injection) compared to ADNI and OASIS (acquisition time: 30-60 min post injection). While this could possibly have influenced the generalization performance of our models to the DELCODE cohort, we believe that the difference would not be substantial with an equal acquisition time, given that we averaged </w:t>
      </w:r>
      <w:proofErr w:type="gramStart"/>
      <w:r w:rsidR="006860DC">
        <w:rPr>
          <w:rFonts w:ascii="Times New Roman" w:hAnsi="Times New Roman" w:cs="Times New Roman"/>
          <w:lang w:val="en-US"/>
        </w:rPr>
        <w:t>time frames</w:t>
      </w:r>
      <w:proofErr w:type="gramEnd"/>
      <w:r w:rsidR="006860DC">
        <w:rPr>
          <w:rFonts w:ascii="Times New Roman" w:hAnsi="Times New Roman" w:cs="Times New Roman"/>
          <w:lang w:val="en-US"/>
        </w:rPr>
        <w:t xml:space="preserve"> over the whole acquisition time. Third, it</w:t>
      </w:r>
      <w:r w:rsidR="009C539F">
        <w:rPr>
          <w:rFonts w:ascii="Times New Roman" w:hAnsi="Times New Roman" w:cs="Times New Roman"/>
          <w:lang w:val="en-US"/>
        </w:rPr>
        <w:t xml:space="preserve"> is not a straightforward</w:t>
      </w:r>
      <w:r w:rsidR="006860DC">
        <w:rPr>
          <w:rFonts w:ascii="Times New Roman" w:hAnsi="Times New Roman" w:cs="Times New Roman"/>
          <w:lang w:val="en-US"/>
        </w:rPr>
        <w:t xml:space="preserve"> task</w:t>
      </w:r>
      <w:r w:rsidR="009C539F">
        <w:rPr>
          <w:rFonts w:ascii="Times New Roman" w:hAnsi="Times New Roman" w:cs="Times New Roman"/>
          <w:lang w:val="en-US"/>
        </w:rPr>
        <w:t xml:space="preserve"> to acquire FDG-PET scans from a CN</w:t>
      </w:r>
      <w:r w:rsidR="006860DC">
        <w:rPr>
          <w:rFonts w:ascii="Times New Roman" w:hAnsi="Times New Roman" w:cs="Times New Roman"/>
          <w:lang w:val="en-US"/>
        </w:rPr>
        <w:t>/SCI</w:t>
      </w:r>
      <w:r w:rsidR="009C539F">
        <w:rPr>
          <w:rFonts w:ascii="Times New Roman" w:hAnsi="Times New Roman" w:cs="Times New Roman"/>
          <w:lang w:val="en-US"/>
        </w:rPr>
        <w:t xml:space="preserve"> population, as </w:t>
      </w:r>
      <w:r w:rsidR="006860DC">
        <w:rPr>
          <w:rFonts w:ascii="Times New Roman" w:hAnsi="Times New Roman" w:cs="Times New Roman"/>
          <w:lang w:val="en-US"/>
        </w:rPr>
        <w:t>it</w:t>
      </w:r>
      <w:r w:rsidR="009C539F">
        <w:rPr>
          <w:rFonts w:ascii="Times New Roman" w:hAnsi="Times New Roman" w:cs="Times New Roman"/>
          <w:lang w:val="en-US"/>
        </w:rPr>
        <w:t xml:space="preserve"> require</w:t>
      </w:r>
      <w:r w:rsidR="006860DC">
        <w:rPr>
          <w:rFonts w:ascii="Times New Roman" w:hAnsi="Times New Roman" w:cs="Times New Roman"/>
          <w:lang w:val="en-US"/>
        </w:rPr>
        <w:t>s</w:t>
      </w:r>
      <w:r w:rsidR="009C539F">
        <w:rPr>
          <w:rFonts w:ascii="Times New Roman" w:hAnsi="Times New Roman" w:cs="Times New Roman"/>
          <w:lang w:val="en-US"/>
        </w:rPr>
        <w:t xml:space="preserve"> logistic availability, comparably high cost, and the injection of a radioactive tracer</w:t>
      </w:r>
      <w:r w:rsidR="006860DC">
        <w:rPr>
          <w:rFonts w:ascii="Times New Roman" w:hAnsi="Times New Roman" w:cs="Times New Roman"/>
          <w:lang w:val="en-US"/>
        </w:rPr>
        <w:t>, in the lack of an objective indication of cognitive impairment</w:t>
      </w:r>
      <w:r w:rsidR="009C539F">
        <w:rPr>
          <w:rFonts w:ascii="Times New Roman" w:hAnsi="Times New Roman" w:cs="Times New Roman"/>
          <w:lang w:val="en-US"/>
        </w:rPr>
        <w:t>.</w:t>
      </w:r>
      <w:r w:rsidR="006860DC">
        <w:rPr>
          <w:rFonts w:ascii="Times New Roman" w:hAnsi="Times New Roman" w:cs="Times New Roman"/>
          <w:lang w:val="en-US"/>
        </w:rPr>
        <w:t xml:space="preserve"> </w:t>
      </w:r>
      <w:r w:rsidR="00651811">
        <w:rPr>
          <w:rFonts w:ascii="Times New Roman" w:hAnsi="Times New Roman" w:cs="Times New Roman"/>
          <w:lang w:val="en-US"/>
        </w:rPr>
        <w:t>However, especially for an SCI population, where prognoses are not yet otherwise available, BAG assessment via FDG-PET might be useful to deliver a first indicator of cognitive outcome.</w:t>
      </w:r>
      <w:r w:rsidR="009C539F">
        <w:rPr>
          <w:rFonts w:ascii="Times New Roman" w:hAnsi="Times New Roman" w:cs="Times New Roman"/>
          <w:lang w:val="en-US"/>
        </w:rPr>
        <w:t xml:space="preserve"> </w:t>
      </w:r>
      <w:r w:rsidR="00397C48">
        <w:rPr>
          <w:rFonts w:ascii="Times New Roman" w:hAnsi="Times New Roman" w:cs="Times New Roman"/>
          <w:lang w:val="en-US"/>
        </w:rPr>
        <w:t>W</w:t>
      </w:r>
      <w:r w:rsidR="009C539F">
        <w:rPr>
          <w:rFonts w:ascii="Times New Roman" w:hAnsi="Times New Roman" w:cs="Times New Roman"/>
          <w:lang w:val="en-US"/>
        </w:rPr>
        <w:t xml:space="preserve">hether the </w:t>
      </w:r>
      <w:r w:rsidR="00646F8F">
        <w:rPr>
          <w:rFonts w:ascii="Times New Roman" w:hAnsi="Times New Roman" w:cs="Times New Roman"/>
          <w:lang w:val="en-US"/>
        </w:rPr>
        <w:t xml:space="preserve">multi-dimensional feature space of FDG-PET can be replaced by easier accessible fluid biomarkers of neurodegeneration, and whether </w:t>
      </w:r>
      <w:r w:rsidR="00B756B7">
        <w:rPr>
          <w:rFonts w:ascii="Times New Roman" w:hAnsi="Times New Roman" w:cs="Times New Roman"/>
          <w:lang w:val="en-US"/>
        </w:rPr>
        <w:t>they would</w:t>
      </w:r>
      <w:r w:rsidR="00646F8F">
        <w:rPr>
          <w:rFonts w:ascii="Times New Roman" w:hAnsi="Times New Roman" w:cs="Times New Roman"/>
          <w:lang w:val="en-US"/>
        </w:rPr>
        <w:t xml:space="preserve"> </w:t>
      </w:r>
      <w:r w:rsidR="00651811">
        <w:rPr>
          <w:rFonts w:ascii="Times New Roman" w:hAnsi="Times New Roman" w:cs="Times New Roman"/>
          <w:lang w:val="en-US"/>
        </w:rPr>
        <w:t>accurately reflect brain age</w:t>
      </w:r>
      <w:r w:rsidR="00646F8F">
        <w:rPr>
          <w:rFonts w:ascii="Times New Roman" w:hAnsi="Times New Roman" w:cs="Times New Roman"/>
          <w:lang w:val="en-US"/>
        </w:rPr>
        <w:t xml:space="preserve">, is </w:t>
      </w:r>
      <w:r w:rsidR="00397C48">
        <w:rPr>
          <w:rFonts w:ascii="Times New Roman" w:hAnsi="Times New Roman" w:cs="Times New Roman"/>
          <w:lang w:val="en-US"/>
        </w:rPr>
        <w:t>debatable and an intriguing matter for future research</w:t>
      </w:r>
      <w:r w:rsidR="00646F8F">
        <w:rPr>
          <w:rFonts w:ascii="Times New Roman" w:hAnsi="Times New Roman" w:cs="Times New Roman"/>
          <w:lang w:val="en-US"/>
        </w:rPr>
        <w:t xml:space="preserve">. </w:t>
      </w:r>
      <w:r w:rsidR="00F8495A">
        <w:rPr>
          <w:rFonts w:ascii="Times New Roman" w:hAnsi="Times New Roman" w:cs="Times New Roman"/>
          <w:lang w:val="en-US"/>
        </w:rPr>
        <w:t>Moreover, the average BAG (ME) of SCI</w:t>
      </w:r>
      <w:r w:rsidR="00F8495A">
        <w:rPr>
          <w:rFonts w:ascii="Times New Roman" w:hAnsi="Times New Roman" w:cs="Times New Roman"/>
          <w:vertAlign w:val="subscript"/>
          <w:lang w:val="en-US"/>
        </w:rPr>
        <w:t xml:space="preserve">DELCODE </w:t>
      </w:r>
      <w:r w:rsidR="00F8495A">
        <w:rPr>
          <w:rFonts w:ascii="Times New Roman" w:hAnsi="Times New Roman" w:cs="Times New Roman"/>
          <w:lang w:val="en-US"/>
        </w:rPr>
        <w:t>exceeds previously reported BAG on MRI (1.1 years</w:t>
      </w:r>
      <w:r w:rsidR="00F8495A">
        <w:rPr>
          <w:rFonts w:ascii="Times New Roman" w:hAnsi="Times New Roman" w:cs="Times New Roman"/>
          <w:lang w:val="en-US"/>
        </w:rPr>
        <w:fldChar w:fldCharType="begin" w:fldLock="1"/>
      </w:r>
      <w:r w:rsidR="00A04B46">
        <w:rPr>
          <w:rFonts w:ascii="Times New Roman" w:hAnsi="Times New Roman" w:cs="Times New Roman"/>
          <w:lang w:val="en-US"/>
        </w:rPr>
        <w:instrText>ADDIN CSL_CITATION {"citationItems":[{"id":"ITEM-1","itemData":{"DOI":"10.1002/hbm.25323","ISSN":"10970193","abstract":"The deviation between chronological age and age predicted using brain MRI is a putative marker of overall brain health. Age prediction based on structural MRI data shows high accuracy in common brain disorders. However, brain aging is complex and heterogenous, both in terms of individual differences and the underlying biological processes. Here, we implemented a multimodal model to estimate brain age using different combinations of cortical area, thickness and sub-cortical volumes, cortical and subcortical T1/T2-weighted ratios, and cerebral blood flow (CBF) based on arterial spin labeling. For each of the 11 models we assessed the age prediction accuracy in healthy controls (HC, n = 750) and compared the obtained brain age gaps (BAGs) between age-matched subsets of HC and patients with Alzheimer's disease (AD, n = 54), mild (MCI, n = 90) and subjective (SCI, n = 56) cognitive impairment, schizophrenia spectrum (SZ, n = 159) and bipolar disorder (BD, n = 135). We found highest age prediction accuracy in HC when integrating all modalities. Furthermore, two-group case–control classifications revealed highest accuracy for AD using global T1-weighted BAG, while MCI, SCI, BD and SZ showed strongest effects in CBF-based BAGs. Combining multiple MRI modalities improves brain age prediction and reveals distinct deviations in patients with psychiatric and neurological disorders. The multimodal BAG was most accurate in predicting age in HC, while group differences between patients and HC were often larger for BAGs based on single modalities. These findings indicate that multidimensional neuroimaging of patients may provide a brain-based mapping of overlapping and distinct pathophysiology in common disorders.","author":[{"dropping-particle":"","family":"Rokicki","given":"Jaroslav","non-dropping-particle":"","parse-names":false,"suffix":""},{"dropping-particle":"","family":"Wolfers","given":"Thomas","non-dropping-particle":"","parse-names":false,"suffix":""},{"dropping-particle":"","family":"Nordhøy","given":"Wibeke","non-dropping-particle":"","parse-names":false,"suffix":""},{"dropping-particle":"","family":"Tesli","given":"Natalia","non-dropping-particle":"","parse-names":false,"suffix":""},{"dropping-particle":"","family":"Quintana","given":"Daniel S.","non-dropping-particle":"","parse-names":false,"suffix":""},{"dropping-particle":"","family":"Alnæs","given":"Dag","non-dropping-particle":"","parse-names":false,"suffix":""},{"dropping-particle":"","family":"Richard","given":"Genevieve","non-dropping-particle":"","parse-names":false,"suffix":""},{"dropping-particle":"","family":"Lange","given":"Ann Marie G.","non-dropping-particle":"de","parse-names":false,"suffix":""},{"dropping-particle":"","family":"Lund","given":"Martina J.","non-dropping-particle":"","parse-names":false,"suffix":""},{"dropping-particle":"","family":"Norbom","given":"Linn","non-dropping-particle":"","parse-names":false,"suffix":""},{"dropping-particle":"","family":"Agartz","given":"Ingrid","non-dropping-particle":"","parse-names":false,"suffix":""},{"dropping-particle":"","family":"Melle","given":"Ingrid","non-dropping-particle":"","parse-names":false,"suffix":""},{"dropping-particle":"","family":"Nærland","given":"Terje","non-dropping-particle":"","parse-names":false,"suffix":""},{"dropping-particle":"","family":"Selbæk","given":"Geir","non-dropping-particle":"","parse-names":false,"suffix":""},{"dropping-particle":"","family":"Persson","given":"Karin","non-dropping-particle":"","parse-names":false,"suffix":""},{"dropping-particle":"","family":"Nordvik","given":"Jan Egil","non-dropping-particle":"","parse-names":false,"suffix":""},{"dropping-particle":"","family":"Schwarz","given":"Emanuel","non-dropping-particle":"","parse-names":false,"suffix":""},{"dropping-particle":"","family":"Andreassen","given":"Ole A.","non-dropping-particle":"","parse-names":false,"suffix":""},{"dropping-particle":"","family":"Kaufmann","given":"Tobias","non-dropping-particle":"","parse-names":false,"suffix":""},{"dropping-particle":"","family":"Westlye","given":"Lars T.","non-dropping-particle":"","parse-names":false,"suffix":""}],"container-title":"Human Brain Mapping","id":"ITEM-1","issue":"6","issued":{"date-parts":[["2021"]]},"title":"Multimodal imaging improves brain age prediction and reveals distinct abnormalities in patients with psychiatric and neurological disorders","type":"article-journal","volume":"42"},"uris":["http://www.mendeley.com/documents/?uuid=6670234e-8270-3f58-a4a5-d689a8dd488c"]}],"mendeley":{"formattedCitation":"&lt;sup&gt;2&lt;/sup&gt;","plainTextFormattedCitation":"2","previouslyFormattedCitation":"&lt;sup&gt;2&lt;/sup&gt;"},"properties":{"noteIndex":0},"schema":"https://github.com/citation-style-language/schema/raw/master/csl-citation.json"}</w:instrText>
      </w:r>
      <w:r w:rsidR="00F8495A">
        <w:rPr>
          <w:rFonts w:ascii="Times New Roman" w:hAnsi="Times New Roman" w:cs="Times New Roman"/>
          <w:lang w:val="en-US"/>
        </w:rPr>
        <w:fldChar w:fldCharType="separate"/>
      </w:r>
      <w:r w:rsidR="00D239F9" w:rsidRPr="00D239F9">
        <w:rPr>
          <w:rFonts w:ascii="Times New Roman" w:hAnsi="Times New Roman" w:cs="Times New Roman"/>
          <w:noProof/>
          <w:vertAlign w:val="superscript"/>
          <w:lang w:val="en-US"/>
        </w:rPr>
        <w:t>2</w:t>
      </w:r>
      <w:r w:rsidR="00F8495A">
        <w:rPr>
          <w:rFonts w:ascii="Times New Roman" w:hAnsi="Times New Roman" w:cs="Times New Roman"/>
          <w:lang w:val="en-US"/>
        </w:rPr>
        <w:fldChar w:fldCharType="end"/>
      </w:r>
      <w:r w:rsidR="00F8495A">
        <w:rPr>
          <w:rFonts w:ascii="Times New Roman" w:hAnsi="Times New Roman" w:cs="Times New Roman"/>
          <w:lang w:val="en-US"/>
        </w:rPr>
        <w:t xml:space="preserve">). These differences possibly </w:t>
      </w:r>
      <w:proofErr w:type="gramStart"/>
      <w:r w:rsidR="00F8495A">
        <w:rPr>
          <w:rFonts w:ascii="Times New Roman" w:hAnsi="Times New Roman" w:cs="Times New Roman"/>
          <w:lang w:val="en-US"/>
        </w:rPr>
        <w:t xml:space="preserve">are </w:t>
      </w:r>
      <w:r w:rsidR="00994CBF">
        <w:rPr>
          <w:rFonts w:ascii="Times New Roman" w:hAnsi="Times New Roman" w:cs="Times New Roman"/>
          <w:lang w:val="en-US"/>
        </w:rPr>
        <w:t>possibly driven</w:t>
      </w:r>
      <w:proofErr w:type="gramEnd"/>
      <w:r w:rsidR="00994CBF">
        <w:rPr>
          <w:rFonts w:ascii="Times New Roman" w:hAnsi="Times New Roman" w:cs="Times New Roman"/>
          <w:lang w:val="en-US"/>
        </w:rPr>
        <w:t xml:space="preserve"> by </w:t>
      </w:r>
      <w:r w:rsidR="00F8495A">
        <w:rPr>
          <w:rFonts w:ascii="Times New Roman" w:hAnsi="Times New Roman" w:cs="Times New Roman"/>
          <w:lang w:val="en-US"/>
        </w:rPr>
        <w:t xml:space="preserve">a combination of factors, </w:t>
      </w:r>
      <w:r w:rsidR="00F8495A">
        <w:rPr>
          <w:rFonts w:ascii="Times New Roman" w:hAnsi="Times New Roman" w:cs="Times New Roman"/>
          <w:lang w:val="en-US"/>
        </w:rPr>
        <w:lastRenderedPageBreak/>
        <w:t xml:space="preserve">including different choice of modality, </w:t>
      </w:r>
      <w:r w:rsidR="00040594">
        <w:rPr>
          <w:rFonts w:ascii="Times New Roman" w:hAnsi="Times New Roman" w:cs="Times New Roman"/>
          <w:lang w:val="en-US"/>
        </w:rPr>
        <w:t>as we used FDG-PET to estimate brain age of SCI</w:t>
      </w:r>
      <w:r w:rsidR="00040594">
        <w:rPr>
          <w:rFonts w:ascii="Times New Roman" w:hAnsi="Times New Roman" w:cs="Times New Roman"/>
          <w:vertAlign w:val="subscript"/>
          <w:lang w:val="en-US"/>
        </w:rPr>
        <w:t>DELCODE</w:t>
      </w:r>
      <w:r w:rsidR="00040594">
        <w:rPr>
          <w:rFonts w:ascii="Times New Roman" w:hAnsi="Times New Roman" w:cs="Times New Roman"/>
          <w:lang w:val="en-US"/>
        </w:rPr>
        <w:t xml:space="preserve">. Whether the FDG-PET BAG is abnormally high, or whether higher FDG-PET BAG in SCI </w:t>
      </w:r>
      <w:proofErr w:type="gramStart"/>
      <w:r w:rsidR="00040594">
        <w:rPr>
          <w:rFonts w:ascii="Times New Roman" w:hAnsi="Times New Roman" w:cs="Times New Roman"/>
          <w:lang w:val="en-US"/>
        </w:rPr>
        <w:t>reflects very earl</w:t>
      </w:r>
      <w:r w:rsidR="00994CBF">
        <w:rPr>
          <w:rFonts w:ascii="Times New Roman" w:hAnsi="Times New Roman" w:cs="Times New Roman"/>
          <w:lang w:val="en-US"/>
        </w:rPr>
        <w:t xml:space="preserve">y neurological dysfunction </w:t>
      </w:r>
      <w:r w:rsidR="00040594">
        <w:rPr>
          <w:rFonts w:ascii="Times New Roman" w:hAnsi="Times New Roman" w:cs="Times New Roman"/>
          <w:lang w:val="en-US"/>
        </w:rPr>
        <w:t>need</w:t>
      </w:r>
      <w:r w:rsidR="00994CBF">
        <w:rPr>
          <w:rFonts w:ascii="Times New Roman" w:hAnsi="Times New Roman" w:cs="Times New Roman"/>
          <w:lang w:val="en-US"/>
        </w:rPr>
        <w:t>s</w:t>
      </w:r>
      <w:r w:rsidR="00040594">
        <w:rPr>
          <w:rFonts w:ascii="Times New Roman" w:hAnsi="Times New Roman" w:cs="Times New Roman"/>
          <w:lang w:val="en-US"/>
        </w:rPr>
        <w:t xml:space="preserve"> further investigation</w:t>
      </w:r>
      <w:proofErr w:type="gramEnd"/>
      <w:r w:rsidR="00040594">
        <w:rPr>
          <w:rFonts w:ascii="Times New Roman" w:hAnsi="Times New Roman" w:cs="Times New Roman"/>
          <w:lang w:val="en-US"/>
        </w:rPr>
        <w:t xml:space="preserve">. </w:t>
      </w:r>
      <w:r w:rsidR="00646F8F">
        <w:rPr>
          <w:rFonts w:ascii="Times New Roman" w:hAnsi="Times New Roman" w:cs="Times New Roman"/>
          <w:lang w:val="en-US"/>
        </w:rPr>
        <w:t>Finally, our def</w:t>
      </w:r>
      <w:r w:rsidR="00994CBF">
        <w:rPr>
          <w:rFonts w:ascii="Times New Roman" w:hAnsi="Times New Roman" w:cs="Times New Roman"/>
          <w:lang w:val="en-US"/>
        </w:rPr>
        <w:t xml:space="preserve">inition of CN only required </w:t>
      </w:r>
      <w:r w:rsidR="00646F8F">
        <w:rPr>
          <w:rFonts w:ascii="Times New Roman" w:hAnsi="Times New Roman" w:cs="Times New Roman"/>
          <w:lang w:val="en-US"/>
        </w:rPr>
        <w:t>the absence of objective cognitive impairment, but not normality a</w:t>
      </w:r>
      <w:r w:rsidR="00994CBF">
        <w:rPr>
          <w:rFonts w:ascii="Times New Roman" w:hAnsi="Times New Roman" w:cs="Times New Roman"/>
          <w:lang w:val="en-US"/>
        </w:rPr>
        <w:t>ccording to specific biomarkers.</w:t>
      </w:r>
      <w:r w:rsidR="00646F8F">
        <w:rPr>
          <w:rFonts w:ascii="Times New Roman" w:hAnsi="Times New Roman" w:cs="Times New Roman"/>
          <w:lang w:val="en-US"/>
        </w:rPr>
        <w:t xml:space="preserve"> </w:t>
      </w:r>
      <w:r w:rsidR="00994CBF">
        <w:rPr>
          <w:rFonts w:ascii="Times New Roman" w:hAnsi="Times New Roman" w:cs="Times New Roman"/>
          <w:lang w:val="en-US"/>
        </w:rPr>
        <w:t>T</w:t>
      </w:r>
      <w:r w:rsidR="00746AD4">
        <w:rPr>
          <w:rFonts w:ascii="Times New Roman" w:hAnsi="Times New Roman" w:cs="Times New Roman"/>
          <w:lang w:val="en-US"/>
        </w:rPr>
        <w:t xml:space="preserve">hus, </w:t>
      </w:r>
      <w:r w:rsidR="00EB4E26">
        <w:rPr>
          <w:rFonts w:ascii="Times New Roman" w:hAnsi="Times New Roman" w:cs="Times New Roman"/>
          <w:lang w:val="en-US"/>
        </w:rPr>
        <w:t xml:space="preserve">participants with </w:t>
      </w:r>
      <w:r w:rsidR="00746AD4">
        <w:rPr>
          <w:rFonts w:ascii="Times New Roman" w:hAnsi="Times New Roman" w:cs="Times New Roman"/>
          <w:lang w:val="en-US"/>
        </w:rPr>
        <w:t xml:space="preserve">and without </w:t>
      </w:r>
      <w:r w:rsidR="00EB4E26">
        <w:rPr>
          <w:rFonts w:ascii="Times New Roman" w:hAnsi="Times New Roman" w:cs="Times New Roman"/>
          <w:lang w:val="en-US"/>
        </w:rPr>
        <w:t>underlying amyloid pathology were included into our training sample</w:t>
      </w:r>
      <w:r w:rsidR="00994CBF">
        <w:rPr>
          <w:rFonts w:ascii="Times New Roman" w:hAnsi="Times New Roman" w:cs="Times New Roman"/>
          <w:lang w:val="en-US"/>
        </w:rPr>
        <w:t>, which possibly</w:t>
      </w:r>
      <w:r w:rsidR="00746AD4">
        <w:rPr>
          <w:rFonts w:ascii="Times New Roman" w:hAnsi="Times New Roman" w:cs="Times New Roman"/>
          <w:lang w:val="en-US"/>
        </w:rPr>
        <w:t xml:space="preserve"> introduced </w:t>
      </w:r>
      <w:proofErr w:type="gramStart"/>
      <w:r w:rsidR="00746AD4">
        <w:rPr>
          <w:rFonts w:ascii="Times New Roman" w:hAnsi="Times New Roman" w:cs="Times New Roman"/>
          <w:lang w:val="en-US"/>
        </w:rPr>
        <w:t>a confound</w:t>
      </w:r>
      <w:proofErr w:type="gramEnd"/>
      <w:r w:rsidR="00EB4E26">
        <w:rPr>
          <w:rFonts w:ascii="Times New Roman" w:hAnsi="Times New Roman" w:cs="Times New Roman"/>
          <w:lang w:val="en-US"/>
        </w:rPr>
        <w:t>.</w:t>
      </w:r>
      <w:r w:rsidR="00646F8F">
        <w:rPr>
          <w:rFonts w:ascii="Times New Roman" w:hAnsi="Times New Roman" w:cs="Times New Roman"/>
          <w:lang w:val="en-US"/>
        </w:rPr>
        <w:t xml:space="preserve"> However, </w:t>
      </w:r>
      <w:r w:rsidR="00994CBF">
        <w:rPr>
          <w:rFonts w:ascii="Times New Roman" w:hAnsi="Times New Roman" w:cs="Times New Roman"/>
          <w:lang w:val="en-US"/>
        </w:rPr>
        <w:t>we chose</w:t>
      </w:r>
      <w:r w:rsidR="00646F8F">
        <w:rPr>
          <w:rFonts w:ascii="Times New Roman" w:hAnsi="Times New Roman" w:cs="Times New Roman"/>
          <w:lang w:val="en-US"/>
        </w:rPr>
        <w:t xml:space="preserve"> to train our models to capture potential pathological heterogeneity of cognitively normal individuals </w:t>
      </w:r>
      <w:r w:rsidR="00C57C51">
        <w:rPr>
          <w:rFonts w:ascii="Times New Roman" w:hAnsi="Times New Roman" w:cs="Times New Roman"/>
          <w:lang w:val="en-US"/>
        </w:rPr>
        <w:t>to</w:t>
      </w:r>
      <w:r w:rsidR="00646F8F">
        <w:rPr>
          <w:rFonts w:ascii="Times New Roman" w:hAnsi="Times New Roman" w:cs="Times New Roman"/>
          <w:lang w:val="en-US"/>
        </w:rPr>
        <w:t xml:space="preserve"> obtain a realistic estimate of brain aging.</w:t>
      </w:r>
    </w:p>
    <w:p w14:paraId="6229259A" w14:textId="57A934B8" w:rsidR="00646F8F" w:rsidRDefault="00646F8F" w:rsidP="00F8495A">
      <w:pPr>
        <w:pStyle w:val="KeinLeerraum"/>
        <w:spacing w:line="480" w:lineRule="auto"/>
        <w:ind w:firstLine="708"/>
        <w:jc w:val="both"/>
        <w:rPr>
          <w:rFonts w:ascii="Times New Roman" w:hAnsi="Times New Roman" w:cs="Times New Roman"/>
          <w:lang w:val="en-US"/>
        </w:rPr>
      </w:pPr>
      <w:r>
        <w:rPr>
          <w:rFonts w:ascii="Times New Roman" w:hAnsi="Times New Roman" w:cs="Times New Roman"/>
          <w:lang w:val="en-US"/>
        </w:rPr>
        <w:t xml:space="preserve">In conclusion, we have </w:t>
      </w:r>
      <w:r w:rsidR="00746AD4">
        <w:rPr>
          <w:rFonts w:ascii="Times New Roman" w:hAnsi="Times New Roman" w:cs="Times New Roman"/>
          <w:lang w:val="en-US"/>
        </w:rPr>
        <w:t xml:space="preserve">shown that FDG-PET and MRI </w:t>
      </w:r>
      <w:proofErr w:type="gramStart"/>
      <w:r w:rsidR="00746AD4">
        <w:rPr>
          <w:rFonts w:ascii="Times New Roman" w:hAnsi="Times New Roman" w:cs="Times New Roman"/>
          <w:lang w:val="en-US"/>
        </w:rPr>
        <w:t xml:space="preserve">can </w:t>
      </w:r>
      <w:r>
        <w:rPr>
          <w:rFonts w:ascii="Times New Roman" w:hAnsi="Times New Roman" w:cs="Times New Roman"/>
          <w:lang w:val="en-US"/>
        </w:rPr>
        <w:t>both be used</w:t>
      </w:r>
      <w:proofErr w:type="gramEnd"/>
      <w:r>
        <w:rPr>
          <w:rFonts w:ascii="Times New Roman" w:hAnsi="Times New Roman" w:cs="Times New Roman"/>
          <w:lang w:val="en-US"/>
        </w:rPr>
        <w:t xml:space="preserve"> for brain age prediction</w:t>
      </w:r>
      <w:r w:rsidR="00746AD4">
        <w:rPr>
          <w:rFonts w:ascii="Times New Roman" w:hAnsi="Times New Roman" w:cs="Times New Roman"/>
          <w:lang w:val="en-US"/>
        </w:rPr>
        <w:t xml:space="preserve"> and </w:t>
      </w:r>
      <w:r w:rsidR="00994CBF">
        <w:rPr>
          <w:rFonts w:ascii="Times New Roman" w:hAnsi="Times New Roman" w:cs="Times New Roman"/>
          <w:lang w:val="en-US"/>
        </w:rPr>
        <w:t>show</w:t>
      </w:r>
      <w:r w:rsidR="00746AD4">
        <w:rPr>
          <w:rFonts w:ascii="Times New Roman" w:hAnsi="Times New Roman" w:cs="Times New Roman"/>
          <w:lang w:val="en-US"/>
        </w:rPr>
        <w:t xml:space="preserve"> different advantages depending on the </w:t>
      </w:r>
      <w:r w:rsidR="00994CBF">
        <w:rPr>
          <w:rFonts w:ascii="Times New Roman" w:hAnsi="Times New Roman" w:cs="Times New Roman"/>
          <w:lang w:val="en-US"/>
        </w:rPr>
        <w:t xml:space="preserve">analyzed </w:t>
      </w:r>
      <w:r w:rsidR="00746AD4">
        <w:rPr>
          <w:rFonts w:ascii="Times New Roman" w:hAnsi="Times New Roman" w:cs="Times New Roman"/>
          <w:lang w:val="en-US"/>
        </w:rPr>
        <w:t>group</w:t>
      </w:r>
      <w:r>
        <w:rPr>
          <w:rFonts w:ascii="Times New Roman" w:hAnsi="Times New Roman" w:cs="Times New Roman"/>
          <w:lang w:val="en-US"/>
        </w:rPr>
        <w:t xml:space="preserve">: While </w:t>
      </w:r>
      <w:r w:rsidR="00746AD4">
        <w:rPr>
          <w:rFonts w:ascii="Times New Roman" w:hAnsi="Times New Roman" w:cs="Times New Roman"/>
          <w:lang w:val="en-US"/>
        </w:rPr>
        <w:t>both, MRI- and FDG</w:t>
      </w:r>
      <w:bookmarkStart w:id="13" w:name="_GoBack"/>
      <w:bookmarkEnd w:id="13"/>
      <w:r w:rsidR="00746AD4">
        <w:rPr>
          <w:rFonts w:ascii="Times New Roman" w:hAnsi="Times New Roman" w:cs="Times New Roman"/>
          <w:lang w:val="en-US"/>
        </w:rPr>
        <w:t xml:space="preserve">-PET BAG accurately reflect neuropathological burden across groups and cognitive performance in MCI, </w:t>
      </w:r>
      <w:r>
        <w:rPr>
          <w:rFonts w:ascii="Times New Roman" w:hAnsi="Times New Roman" w:cs="Times New Roman"/>
          <w:lang w:val="en-US"/>
        </w:rPr>
        <w:t xml:space="preserve">FDG-PET </w:t>
      </w:r>
      <w:r w:rsidR="00746AD4">
        <w:rPr>
          <w:rFonts w:ascii="Times New Roman" w:hAnsi="Times New Roman" w:cs="Times New Roman"/>
          <w:lang w:val="en-US"/>
        </w:rPr>
        <w:t xml:space="preserve">BAG can support </w:t>
      </w:r>
      <w:r w:rsidR="00994CBF">
        <w:rPr>
          <w:rFonts w:ascii="Times New Roman" w:hAnsi="Times New Roman" w:cs="Times New Roman"/>
          <w:lang w:val="en-US"/>
        </w:rPr>
        <w:t>the prognosis</w:t>
      </w:r>
      <w:r w:rsidR="00746AD4">
        <w:rPr>
          <w:rFonts w:ascii="Times New Roman" w:hAnsi="Times New Roman" w:cs="Times New Roman"/>
          <w:lang w:val="en-US"/>
        </w:rPr>
        <w:t xml:space="preserve"> of cognitive outcome in cognitively unimpaired individuals. BAG on MRI, on the other hand, </w:t>
      </w:r>
      <w:r w:rsidR="00994CBF">
        <w:rPr>
          <w:rFonts w:ascii="Times New Roman" w:hAnsi="Times New Roman" w:cs="Times New Roman"/>
          <w:lang w:val="en-US"/>
        </w:rPr>
        <w:t xml:space="preserve">proves </w:t>
      </w:r>
      <w:r w:rsidR="00746AD4">
        <w:rPr>
          <w:rFonts w:ascii="Times New Roman" w:hAnsi="Times New Roman" w:cs="Times New Roman"/>
          <w:lang w:val="en-US"/>
        </w:rPr>
        <w:t xml:space="preserve">better </w:t>
      </w:r>
      <w:r w:rsidR="00994CBF">
        <w:rPr>
          <w:rFonts w:ascii="Times New Roman" w:hAnsi="Times New Roman" w:cs="Times New Roman"/>
          <w:lang w:val="en-US"/>
        </w:rPr>
        <w:t>estimation for</w:t>
      </w:r>
      <w:r w:rsidR="00746AD4">
        <w:rPr>
          <w:rFonts w:ascii="Times New Roman" w:hAnsi="Times New Roman" w:cs="Times New Roman"/>
          <w:lang w:val="en-US"/>
        </w:rPr>
        <w:t xml:space="preserve"> risk of dementia in MCI. </w:t>
      </w:r>
      <w:r w:rsidR="00994CBF">
        <w:rPr>
          <w:rFonts w:ascii="Times New Roman" w:hAnsi="Times New Roman" w:cs="Times New Roman"/>
          <w:lang w:val="en-US"/>
        </w:rPr>
        <w:t>Estimation of cognitive outcome b</w:t>
      </w:r>
      <w:r w:rsidR="00F8495A">
        <w:rPr>
          <w:rFonts w:ascii="Times New Roman" w:hAnsi="Times New Roman" w:cs="Times New Roman"/>
          <w:lang w:val="en-US"/>
        </w:rPr>
        <w:t xml:space="preserve">y means of our BAG </w:t>
      </w:r>
      <w:proofErr w:type="gramStart"/>
      <w:r w:rsidR="00F8495A">
        <w:rPr>
          <w:rFonts w:ascii="Times New Roman" w:hAnsi="Times New Roman" w:cs="Times New Roman"/>
          <w:lang w:val="en-US"/>
        </w:rPr>
        <w:t>cutoffs,</w:t>
      </w:r>
      <w:proofErr w:type="gramEnd"/>
      <w:r w:rsidR="00F8495A">
        <w:rPr>
          <w:rFonts w:ascii="Times New Roman" w:hAnsi="Times New Roman" w:cs="Times New Roman"/>
          <w:lang w:val="en-US"/>
        </w:rPr>
        <w:t xml:space="preserve"> </w:t>
      </w:r>
      <w:r w:rsidR="005F7AF4">
        <w:rPr>
          <w:rFonts w:ascii="Times New Roman" w:hAnsi="Times New Roman" w:cs="Times New Roman"/>
          <w:lang w:val="en-US"/>
        </w:rPr>
        <w:t xml:space="preserve">could </w:t>
      </w:r>
      <w:r w:rsidR="00994CBF">
        <w:rPr>
          <w:rFonts w:ascii="Times New Roman" w:hAnsi="Times New Roman" w:cs="Times New Roman"/>
          <w:lang w:val="en-US"/>
        </w:rPr>
        <w:t xml:space="preserve">complement </w:t>
      </w:r>
      <w:r w:rsidR="005F7AF4">
        <w:rPr>
          <w:rFonts w:ascii="Times New Roman" w:hAnsi="Times New Roman" w:cs="Times New Roman"/>
          <w:lang w:val="en-US"/>
        </w:rPr>
        <w:t>the identification of patients in need of frequent monitoring at an early time point</w:t>
      </w:r>
      <w:r w:rsidR="00994CBF">
        <w:rPr>
          <w:rFonts w:ascii="Times New Roman" w:hAnsi="Times New Roman" w:cs="Times New Roman"/>
          <w:lang w:val="en-US"/>
        </w:rPr>
        <w:t xml:space="preserve"> of cognitive decline</w:t>
      </w:r>
      <w:r w:rsidR="005F7AF4">
        <w:rPr>
          <w:rFonts w:ascii="Times New Roman" w:hAnsi="Times New Roman" w:cs="Times New Roman"/>
          <w:lang w:val="en-US"/>
        </w:rPr>
        <w:t>, as well as support clinical trials, both methodologically, and financially.</w:t>
      </w:r>
    </w:p>
    <w:p w14:paraId="73A744CE" w14:textId="0B0D38FE" w:rsidR="009F2AD2" w:rsidRPr="008454B2" w:rsidRDefault="009F2AD2" w:rsidP="009F2AD2">
      <w:pPr>
        <w:pStyle w:val="KeinLeerraum"/>
        <w:spacing w:line="480" w:lineRule="auto"/>
        <w:jc w:val="both"/>
        <w:rPr>
          <w:rFonts w:ascii="Times New Roman" w:eastAsia="Times New Roman" w:hAnsi="Times New Roman" w:cs="Times New Roman"/>
          <w:b/>
          <w:color w:val="000000"/>
          <w:lang w:val="en-US"/>
        </w:rPr>
      </w:pPr>
      <w:r w:rsidRPr="008454B2">
        <w:rPr>
          <w:rFonts w:ascii="Times New Roman" w:eastAsia="Times New Roman" w:hAnsi="Times New Roman" w:cs="Times New Roman"/>
          <w:b/>
          <w:bCs/>
          <w:color w:val="000000"/>
          <w:lang w:val="en-US"/>
        </w:rPr>
        <w:t>References</w:t>
      </w:r>
    </w:p>
    <w:p w14:paraId="1528C583" w14:textId="5C5216E1" w:rsidR="00D523D0" w:rsidRPr="00D523D0" w:rsidRDefault="00AE19B7" w:rsidP="00D523D0">
      <w:pPr>
        <w:widowControl w:val="0"/>
        <w:autoSpaceDE w:val="0"/>
        <w:autoSpaceDN w:val="0"/>
        <w:adjustRightInd w:val="0"/>
        <w:spacing w:line="240" w:lineRule="auto"/>
        <w:ind w:left="640" w:hanging="640"/>
        <w:rPr>
          <w:rFonts w:ascii="Times New Roman" w:hAnsi="Times New Roman" w:cs="Times New Roman"/>
          <w:noProof/>
          <w:szCs w:val="24"/>
        </w:rPr>
      </w:pPr>
      <w:r w:rsidRPr="000F7936">
        <w:rPr>
          <w:rFonts w:ascii="Times New Roman" w:eastAsia="Times New Roman" w:hAnsi="Times New Roman" w:cs="Times New Roman"/>
          <w:color w:val="000000"/>
          <w:lang w:val="en-US"/>
        </w:rPr>
        <w:fldChar w:fldCharType="begin" w:fldLock="1"/>
      </w:r>
      <w:r w:rsidRPr="008454B2">
        <w:rPr>
          <w:rFonts w:ascii="Times New Roman" w:eastAsia="Times New Roman" w:hAnsi="Times New Roman" w:cs="Times New Roman"/>
          <w:color w:val="000000"/>
          <w:lang w:val="en-US"/>
        </w:rPr>
        <w:instrText xml:space="preserve">ADDIN Mendeley Bibliography CSL_BIBLIOGRAPHY </w:instrText>
      </w:r>
      <w:r w:rsidRPr="000F7936">
        <w:rPr>
          <w:rFonts w:ascii="Times New Roman" w:eastAsia="Times New Roman" w:hAnsi="Times New Roman" w:cs="Times New Roman"/>
          <w:color w:val="000000"/>
          <w:lang w:val="en-US"/>
        </w:rPr>
        <w:fldChar w:fldCharType="separate"/>
      </w:r>
      <w:r w:rsidR="00D523D0" w:rsidRPr="00D523D0">
        <w:rPr>
          <w:rFonts w:ascii="Times New Roman" w:hAnsi="Times New Roman" w:cs="Times New Roman"/>
          <w:noProof/>
          <w:szCs w:val="24"/>
        </w:rPr>
        <w:t>1.</w:t>
      </w:r>
      <w:r w:rsidR="00D523D0" w:rsidRPr="00D523D0">
        <w:rPr>
          <w:rFonts w:ascii="Times New Roman" w:hAnsi="Times New Roman" w:cs="Times New Roman"/>
          <w:noProof/>
          <w:szCs w:val="24"/>
        </w:rPr>
        <w:tab/>
        <w:t xml:space="preserve">Beheshti, I., Mishra, S., Sone, D., Khanna, P. &amp; Matsuda, H. T1-weighted MRI-driven brain age estimation in Alzheimer’s disease and Parkinson’s disease. </w:t>
      </w:r>
      <w:r w:rsidR="00D523D0" w:rsidRPr="00D523D0">
        <w:rPr>
          <w:rFonts w:ascii="Times New Roman" w:hAnsi="Times New Roman" w:cs="Times New Roman"/>
          <w:i/>
          <w:iCs/>
          <w:noProof/>
          <w:szCs w:val="24"/>
        </w:rPr>
        <w:t>Aging Dis.</w:t>
      </w:r>
      <w:r w:rsidR="00D523D0" w:rsidRPr="00D523D0">
        <w:rPr>
          <w:rFonts w:ascii="Times New Roman" w:hAnsi="Times New Roman" w:cs="Times New Roman"/>
          <w:noProof/>
          <w:szCs w:val="24"/>
        </w:rPr>
        <w:t xml:space="preserve"> </w:t>
      </w:r>
      <w:r w:rsidR="00D523D0" w:rsidRPr="00D523D0">
        <w:rPr>
          <w:rFonts w:ascii="Times New Roman" w:hAnsi="Times New Roman" w:cs="Times New Roman"/>
          <w:b/>
          <w:bCs/>
          <w:noProof/>
          <w:szCs w:val="24"/>
        </w:rPr>
        <w:t>11</w:t>
      </w:r>
      <w:r w:rsidR="00D523D0" w:rsidRPr="00D523D0">
        <w:rPr>
          <w:rFonts w:ascii="Times New Roman" w:hAnsi="Times New Roman" w:cs="Times New Roman"/>
          <w:noProof/>
          <w:szCs w:val="24"/>
        </w:rPr>
        <w:t>, (2020).</w:t>
      </w:r>
    </w:p>
    <w:p w14:paraId="582DF3B4" w14:textId="77777777" w:rsidR="00D523D0" w:rsidRPr="00D523D0" w:rsidRDefault="00D523D0" w:rsidP="00D523D0">
      <w:pPr>
        <w:widowControl w:val="0"/>
        <w:autoSpaceDE w:val="0"/>
        <w:autoSpaceDN w:val="0"/>
        <w:adjustRightInd w:val="0"/>
        <w:spacing w:line="240" w:lineRule="auto"/>
        <w:ind w:left="640" w:hanging="640"/>
        <w:rPr>
          <w:rFonts w:ascii="Times New Roman" w:hAnsi="Times New Roman" w:cs="Times New Roman"/>
          <w:noProof/>
          <w:szCs w:val="24"/>
        </w:rPr>
      </w:pPr>
      <w:r w:rsidRPr="00D523D0">
        <w:rPr>
          <w:rFonts w:ascii="Times New Roman" w:hAnsi="Times New Roman" w:cs="Times New Roman"/>
          <w:noProof/>
          <w:szCs w:val="24"/>
        </w:rPr>
        <w:t>2.</w:t>
      </w:r>
      <w:r w:rsidRPr="00D523D0">
        <w:rPr>
          <w:rFonts w:ascii="Times New Roman" w:hAnsi="Times New Roman" w:cs="Times New Roman"/>
          <w:noProof/>
          <w:szCs w:val="24"/>
        </w:rPr>
        <w:tab/>
        <w:t xml:space="preserve">Rokicki, J. </w:t>
      </w:r>
      <w:r w:rsidRPr="00D523D0">
        <w:rPr>
          <w:rFonts w:ascii="Times New Roman" w:hAnsi="Times New Roman" w:cs="Times New Roman"/>
          <w:i/>
          <w:iCs/>
          <w:noProof/>
          <w:szCs w:val="24"/>
        </w:rPr>
        <w:t>et al.</w:t>
      </w:r>
      <w:r w:rsidRPr="00D523D0">
        <w:rPr>
          <w:rFonts w:ascii="Times New Roman" w:hAnsi="Times New Roman" w:cs="Times New Roman"/>
          <w:noProof/>
          <w:szCs w:val="24"/>
        </w:rPr>
        <w:t xml:space="preserve"> Multimodal imaging improves brain age prediction and reveals distinct abnormalities in patients with psychiatric and neurological disorders. </w:t>
      </w:r>
      <w:r w:rsidRPr="00D523D0">
        <w:rPr>
          <w:rFonts w:ascii="Times New Roman" w:hAnsi="Times New Roman" w:cs="Times New Roman"/>
          <w:i/>
          <w:iCs/>
          <w:noProof/>
          <w:szCs w:val="24"/>
        </w:rPr>
        <w:t>Hum. Brain Mapp.</w:t>
      </w:r>
      <w:r w:rsidRPr="00D523D0">
        <w:rPr>
          <w:rFonts w:ascii="Times New Roman" w:hAnsi="Times New Roman" w:cs="Times New Roman"/>
          <w:noProof/>
          <w:szCs w:val="24"/>
        </w:rPr>
        <w:t xml:space="preserve"> </w:t>
      </w:r>
      <w:r w:rsidRPr="00D523D0">
        <w:rPr>
          <w:rFonts w:ascii="Times New Roman" w:hAnsi="Times New Roman" w:cs="Times New Roman"/>
          <w:b/>
          <w:bCs/>
          <w:noProof/>
          <w:szCs w:val="24"/>
        </w:rPr>
        <w:t>42</w:t>
      </w:r>
      <w:r w:rsidRPr="00D523D0">
        <w:rPr>
          <w:rFonts w:ascii="Times New Roman" w:hAnsi="Times New Roman" w:cs="Times New Roman"/>
          <w:noProof/>
          <w:szCs w:val="24"/>
        </w:rPr>
        <w:t>, (2021).</w:t>
      </w:r>
    </w:p>
    <w:p w14:paraId="75EB2B4F" w14:textId="77777777" w:rsidR="00D523D0" w:rsidRPr="00D523D0" w:rsidRDefault="00D523D0" w:rsidP="00D523D0">
      <w:pPr>
        <w:widowControl w:val="0"/>
        <w:autoSpaceDE w:val="0"/>
        <w:autoSpaceDN w:val="0"/>
        <w:adjustRightInd w:val="0"/>
        <w:spacing w:line="240" w:lineRule="auto"/>
        <w:ind w:left="640" w:hanging="640"/>
        <w:rPr>
          <w:rFonts w:ascii="Times New Roman" w:hAnsi="Times New Roman" w:cs="Times New Roman"/>
          <w:noProof/>
          <w:szCs w:val="24"/>
        </w:rPr>
      </w:pPr>
      <w:r w:rsidRPr="00D523D0">
        <w:rPr>
          <w:rFonts w:ascii="Times New Roman" w:hAnsi="Times New Roman" w:cs="Times New Roman"/>
          <w:noProof/>
          <w:szCs w:val="24"/>
        </w:rPr>
        <w:t>3.</w:t>
      </w:r>
      <w:r w:rsidRPr="00D523D0">
        <w:rPr>
          <w:rFonts w:ascii="Times New Roman" w:hAnsi="Times New Roman" w:cs="Times New Roman"/>
          <w:noProof/>
          <w:szCs w:val="24"/>
        </w:rPr>
        <w:tab/>
        <w:t xml:space="preserve">Lee, J. </w:t>
      </w:r>
      <w:r w:rsidRPr="00D523D0">
        <w:rPr>
          <w:rFonts w:ascii="Times New Roman" w:hAnsi="Times New Roman" w:cs="Times New Roman"/>
          <w:i/>
          <w:iCs/>
          <w:noProof/>
          <w:szCs w:val="24"/>
        </w:rPr>
        <w:t>et al.</w:t>
      </w:r>
      <w:r w:rsidRPr="00D523D0">
        <w:rPr>
          <w:rFonts w:ascii="Times New Roman" w:hAnsi="Times New Roman" w:cs="Times New Roman"/>
          <w:noProof/>
          <w:szCs w:val="24"/>
        </w:rPr>
        <w:t xml:space="preserve"> Deep learning-based brain age prediction in normal aging and dementia. </w:t>
      </w:r>
      <w:r w:rsidRPr="00D523D0">
        <w:rPr>
          <w:rFonts w:ascii="Times New Roman" w:hAnsi="Times New Roman" w:cs="Times New Roman"/>
          <w:i/>
          <w:iCs/>
          <w:noProof/>
          <w:szCs w:val="24"/>
        </w:rPr>
        <w:t>Nat. Aging</w:t>
      </w:r>
      <w:r w:rsidRPr="00D523D0">
        <w:rPr>
          <w:rFonts w:ascii="Times New Roman" w:hAnsi="Times New Roman" w:cs="Times New Roman"/>
          <w:noProof/>
          <w:szCs w:val="24"/>
        </w:rPr>
        <w:t xml:space="preserve"> (2022) doi:10.1038/s43587-022-00219-7.</w:t>
      </w:r>
    </w:p>
    <w:p w14:paraId="59E97D9E" w14:textId="77777777" w:rsidR="00D523D0" w:rsidRPr="00D523D0" w:rsidRDefault="00D523D0" w:rsidP="00D523D0">
      <w:pPr>
        <w:widowControl w:val="0"/>
        <w:autoSpaceDE w:val="0"/>
        <w:autoSpaceDN w:val="0"/>
        <w:adjustRightInd w:val="0"/>
        <w:spacing w:line="240" w:lineRule="auto"/>
        <w:ind w:left="640" w:hanging="640"/>
        <w:rPr>
          <w:rFonts w:ascii="Times New Roman" w:hAnsi="Times New Roman" w:cs="Times New Roman"/>
          <w:noProof/>
          <w:szCs w:val="24"/>
        </w:rPr>
      </w:pPr>
      <w:r w:rsidRPr="00D523D0">
        <w:rPr>
          <w:rFonts w:ascii="Times New Roman" w:hAnsi="Times New Roman" w:cs="Times New Roman"/>
          <w:noProof/>
          <w:szCs w:val="24"/>
        </w:rPr>
        <w:t>4.</w:t>
      </w:r>
      <w:r w:rsidRPr="00D523D0">
        <w:rPr>
          <w:rFonts w:ascii="Times New Roman" w:hAnsi="Times New Roman" w:cs="Times New Roman"/>
          <w:noProof/>
          <w:szCs w:val="24"/>
        </w:rPr>
        <w:tab/>
        <w:t xml:space="preserve">Löwe, L. C., Gaser, C. &amp; Franke, K. The effect of the APOE genotype on individual BrainAGE in normal aging, Mild cognitive impairment, and Alzheimer’s Disease. </w:t>
      </w:r>
      <w:r w:rsidRPr="00D523D0">
        <w:rPr>
          <w:rFonts w:ascii="Times New Roman" w:hAnsi="Times New Roman" w:cs="Times New Roman"/>
          <w:i/>
          <w:iCs/>
          <w:noProof/>
          <w:szCs w:val="24"/>
        </w:rPr>
        <w:t>PLoS One</w:t>
      </w:r>
      <w:r w:rsidRPr="00D523D0">
        <w:rPr>
          <w:rFonts w:ascii="Times New Roman" w:hAnsi="Times New Roman" w:cs="Times New Roman"/>
          <w:noProof/>
          <w:szCs w:val="24"/>
        </w:rPr>
        <w:t xml:space="preserve"> </w:t>
      </w:r>
      <w:r w:rsidRPr="00D523D0">
        <w:rPr>
          <w:rFonts w:ascii="Times New Roman" w:hAnsi="Times New Roman" w:cs="Times New Roman"/>
          <w:b/>
          <w:bCs/>
          <w:noProof/>
          <w:szCs w:val="24"/>
        </w:rPr>
        <w:t>11</w:t>
      </w:r>
      <w:r w:rsidRPr="00D523D0">
        <w:rPr>
          <w:rFonts w:ascii="Times New Roman" w:hAnsi="Times New Roman" w:cs="Times New Roman"/>
          <w:noProof/>
          <w:szCs w:val="24"/>
        </w:rPr>
        <w:t>, (2016).</w:t>
      </w:r>
    </w:p>
    <w:p w14:paraId="6D85036B" w14:textId="77777777" w:rsidR="00D523D0" w:rsidRPr="00D523D0" w:rsidRDefault="00D523D0" w:rsidP="00D523D0">
      <w:pPr>
        <w:widowControl w:val="0"/>
        <w:autoSpaceDE w:val="0"/>
        <w:autoSpaceDN w:val="0"/>
        <w:adjustRightInd w:val="0"/>
        <w:spacing w:line="240" w:lineRule="auto"/>
        <w:ind w:left="640" w:hanging="640"/>
        <w:rPr>
          <w:rFonts w:ascii="Times New Roman" w:hAnsi="Times New Roman" w:cs="Times New Roman"/>
          <w:noProof/>
          <w:szCs w:val="24"/>
        </w:rPr>
      </w:pPr>
      <w:r w:rsidRPr="00D523D0">
        <w:rPr>
          <w:rFonts w:ascii="Times New Roman" w:hAnsi="Times New Roman" w:cs="Times New Roman"/>
          <w:noProof/>
          <w:szCs w:val="24"/>
        </w:rPr>
        <w:t>5.</w:t>
      </w:r>
      <w:r w:rsidRPr="00D523D0">
        <w:rPr>
          <w:rFonts w:ascii="Times New Roman" w:hAnsi="Times New Roman" w:cs="Times New Roman"/>
          <w:noProof/>
          <w:szCs w:val="24"/>
        </w:rPr>
        <w:tab/>
        <w:t xml:space="preserve">Gaser, C., Franke, K., Klöppel, S., Koutsouleris, N. &amp; Sauer, H. BrainAGE in Mild Cognitive Impaired Patients: Predicting the Conversion to Alzheimer’s Disease. </w:t>
      </w:r>
      <w:r w:rsidRPr="00D523D0">
        <w:rPr>
          <w:rFonts w:ascii="Times New Roman" w:hAnsi="Times New Roman" w:cs="Times New Roman"/>
          <w:i/>
          <w:iCs/>
          <w:noProof/>
          <w:szCs w:val="24"/>
        </w:rPr>
        <w:t>PLoS One</w:t>
      </w:r>
      <w:r w:rsidRPr="00D523D0">
        <w:rPr>
          <w:rFonts w:ascii="Times New Roman" w:hAnsi="Times New Roman" w:cs="Times New Roman"/>
          <w:noProof/>
          <w:szCs w:val="24"/>
        </w:rPr>
        <w:t xml:space="preserve"> </w:t>
      </w:r>
      <w:r w:rsidRPr="00D523D0">
        <w:rPr>
          <w:rFonts w:ascii="Times New Roman" w:hAnsi="Times New Roman" w:cs="Times New Roman"/>
          <w:b/>
          <w:bCs/>
          <w:noProof/>
          <w:szCs w:val="24"/>
        </w:rPr>
        <w:t>8</w:t>
      </w:r>
      <w:r w:rsidRPr="00D523D0">
        <w:rPr>
          <w:rFonts w:ascii="Times New Roman" w:hAnsi="Times New Roman" w:cs="Times New Roman"/>
          <w:noProof/>
          <w:szCs w:val="24"/>
        </w:rPr>
        <w:t>, (2013).</w:t>
      </w:r>
    </w:p>
    <w:p w14:paraId="22E104BA" w14:textId="77777777" w:rsidR="00D523D0" w:rsidRPr="00D523D0" w:rsidRDefault="00D523D0" w:rsidP="00D523D0">
      <w:pPr>
        <w:widowControl w:val="0"/>
        <w:autoSpaceDE w:val="0"/>
        <w:autoSpaceDN w:val="0"/>
        <w:adjustRightInd w:val="0"/>
        <w:spacing w:line="240" w:lineRule="auto"/>
        <w:ind w:left="640" w:hanging="640"/>
        <w:rPr>
          <w:rFonts w:ascii="Times New Roman" w:hAnsi="Times New Roman" w:cs="Times New Roman"/>
          <w:noProof/>
          <w:szCs w:val="24"/>
        </w:rPr>
      </w:pPr>
      <w:r w:rsidRPr="00D523D0">
        <w:rPr>
          <w:rFonts w:ascii="Times New Roman" w:hAnsi="Times New Roman" w:cs="Times New Roman"/>
          <w:noProof/>
          <w:szCs w:val="24"/>
        </w:rPr>
        <w:t>6.</w:t>
      </w:r>
      <w:r w:rsidRPr="00D523D0">
        <w:rPr>
          <w:rFonts w:ascii="Times New Roman" w:hAnsi="Times New Roman" w:cs="Times New Roman"/>
          <w:noProof/>
          <w:szCs w:val="24"/>
        </w:rPr>
        <w:tab/>
        <w:t xml:space="preserve">Jack, C. R. </w:t>
      </w:r>
      <w:r w:rsidRPr="00D523D0">
        <w:rPr>
          <w:rFonts w:ascii="Times New Roman" w:hAnsi="Times New Roman" w:cs="Times New Roman"/>
          <w:i/>
          <w:iCs/>
          <w:noProof/>
          <w:szCs w:val="24"/>
        </w:rPr>
        <w:t>et al.</w:t>
      </w:r>
      <w:r w:rsidRPr="00D523D0">
        <w:rPr>
          <w:rFonts w:ascii="Times New Roman" w:hAnsi="Times New Roman" w:cs="Times New Roman"/>
          <w:noProof/>
          <w:szCs w:val="24"/>
        </w:rPr>
        <w:t xml:space="preserve"> Hypothetical model of dynamic biomarkers of the Alzheimer’s pathological cascade. </w:t>
      </w:r>
      <w:r w:rsidRPr="00D523D0">
        <w:rPr>
          <w:rFonts w:ascii="Times New Roman" w:hAnsi="Times New Roman" w:cs="Times New Roman"/>
          <w:i/>
          <w:iCs/>
          <w:noProof/>
          <w:szCs w:val="24"/>
        </w:rPr>
        <w:t>The Lancet Neurology</w:t>
      </w:r>
      <w:r w:rsidRPr="00D523D0">
        <w:rPr>
          <w:rFonts w:ascii="Times New Roman" w:hAnsi="Times New Roman" w:cs="Times New Roman"/>
          <w:noProof/>
          <w:szCs w:val="24"/>
        </w:rPr>
        <w:t xml:space="preserve"> vol. 9 119–128 (2010).</w:t>
      </w:r>
    </w:p>
    <w:p w14:paraId="2D7F19EE" w14:textId="77777777" w:rsidR="00D523D0" w:rsidRPr="00D523D0" w:rsidRDefault="00D523D0" w:rsidP="00D523D0">
      <w:pPr>
        <w:widowControl w:val="0"/>
        <w:autoSpaceDE w:val="0"/>
        <w:autoSpaceDN w:val="0"/>
        <w:adjustRightInd w:val="0"/>
        <w:spacing w:line="240" w:lineRule="auto"/>
        <w:ind w:left="640" w:hanging="640"/>
        <w:rPr>
          <w:rFonts w:ascii="Times New Roman" w:hAnsi="Times New Roman" w:cs="Times New Roman"/>
          <w:noProof/>
          <w:szCs w:val="24"/>
        </w:rPr>
      </w:pPr>
      <w:r w:rsidRPr="00D523D0">
        <w:rPr>
          <w:rFonts w:ascii="Times New Roman" w:hAnsi="Times New Roman" w:cs="Times New Roman"/>
          <w:noProof/>
          <w:szCs w:val="24"/>
        </w:rPr>
        <w:t>7.</w:t>
      </w:r>
      <w:r w:rsidRPr="00D523D0">
        <w:rPr>
          <w:rFonts w:ascii="Times New Roman" w:hAnsi="Times New Roman" w:cs="Times New Roman"/>
          <w:noProof/>
          <w:szCs w:val="24"/>
        </w:rPr>
        <w:tab/>
        <w:t xml:space="preserve">Dukart, J. </w:t>
      </w:r>
      <w:r w:rsidRPr="00D523D0">
        <w:rPr>
          <w:rFonts w:ascii="Times New Roman" w:hAnsi="Times New Roman" w:cs="Times New Roman"/>
          <w:i/>
          <w:iCs/>
          <w:noProof/>
          <w:szCs w:val="24"/>
        </w:rPr>
        <w:t>et al.</w:t>
      </w:r>
      <w:r w:rsidRPr="00D523D0">
        <w:rPr>
          <w:rFonts w:ascii="Times New Roman" w:hAnsi="Times New Roman" w:cs="Times New Roman"/>
          <w:noProof/>
          <w:szCs w:val="24"/>
        </w:rPr>
        <w:t xml:space="preserve"> Generative FDG-PET and MRI Model of Aging and Disease Progression in Alzheimer’s Disease. </w:t>
      </w:r>
      <w:r w:rsidRPr="00D523D0">
        <w:rPr>
          <w:rFonts w:ascii="Times New Roman" w:hAnsi="Times New Roman" w:cs="Times New Roman"/>
          <w:i/>
          <w:iCs/>
          <w:noProof/>
          <w:szCs w:val="24"/>
        </w:rPr>
        <w:t>PLoS Comput. Biol.</w:t>
      </w:r>
      <w:r w:rsidRPr="00D523D0">
        <w:rPr>
          <w:rFonts w:ascii="Times New Roman" w:hAnsi="Times New Roman" w:cs="Times New Roman"/>
          <w:noProof/>
          <w:szCs w:val="24"/>
        </w:rPr>
        <w:t xml:space="preserve"> </w:t>
      </w:r>
      <w:r w:rsidRPr="00D523D0">
        <w:rPr>
          <w:rFonts w:ascii="Times New Roman" w:hAnsi="Times New Roman" w:cs="Times New Roman"/>
          <w:b/>
          <w:bCs/>
          <w:noProof/>
          <w:szCs w:val="24"/>
        </w:rPr>
        <w:t>9</w:t>
      </w:r>
      <w:r w:rsidRPr="00D523D0">
        <w:rPr>
          <w:rFonts w:ascii="Times New Roman" w:hAnsi="Times New Roman" w:cs="Times New Roman"/>
          <w:noProof/>
          <w:szCs w:val="24"/>
        </w:rPr>
        <w:t>, e1002987 (2013).</w:t>
      </w:r>
    </w:p>
    <w:p w14:paraId="00128872" w14:textId="77777777" w:rsidR="00D523D0" w:rsidRPr="00D523D0" w:rsidRDefault="00D523D0" w:rsidP="00D523D0">
      <w:pPr>
        <w:widowControl w:val="0"/>
        <w:autoSpaceDE w:val="0"/>
        <w:autoSpaceDN w:val="0"/>
        <w:adjustRightInd w:val="0"/>
        <w:spacing w:line="240" w:lineRule="auto"/>
        <w:ind w:left="640" w:hanging="640"/>
        <w:rPr>
          <w:rFonts w:ascii="Times New Roman" w:hAnsi="Times New Roman" w:cs="Times New Roman"/>
          <w:noProof/>
          <w:szCs w:val="24"/>
        </w:rPr>
      </w:pPr>
      <w:r w:rsidRPr="00D523D0">
        <w:rPr>
          <w:rFonts w:ascii="Times New Roman" w:hAnsi="Times New Roman" w:cs="Times New Roman"/>
          <w:noProof/>
          <w:szCs w:val="24"/>
        </w:rPr>
        <w:t>8.</w:t>
      </w:r>
      <w:r w:rsidRPr="00D523D0">
        <w:rPr>
          <w:rFonts w:ascii="Times New Roman" w:hAnsi="Times New Roman" w:cs="Times New Roman"/>
          <w:noProof/>
          <w:szCs w:val="24"/>
        </w:rPr>
        <w:tab/>
        <w:t xml:space="preserve">LaMontagne, P. J. </w:t>
      </w:r>
      <w:r w:rsidRPr="00D523D0">
        <w:rPr>
          <w:rFonts w:ascii="Times New Roman" w:hAnsi="Times New Roman" w:cs="Times New Roman"/>
          <w:i/>
          <w:iCs/>
          <w:noProof/>
          <w:szCs w:val="24"/>
        </w:rPr>
        <w:t>et al.</w:t>
      </w:r>
      <w:r w:rsidRPr="00D523D0">
        <w:rPr>
          <w:rFonts w:ascii="Times New Roman" w:hAnsi="Times New Roman" w:cs="Times New Roman"/>
          <w:noProof/>
          <w:szCs w:val="24"/>
        </w:rPr>
        <w:t xml:space="preserve"> OASIS-3: Longitudinal neuroimaging, clinical, and cognitive dataset for normal aging and Alzheimer disease. </w:t>
      </w:r>
      <w:r w:rsidRPr="00D523D0">
        <w:rPr>
          <w:rFonts w:ascii="Times New Roman" w:hAnsi="Times New Roman" w:cs="Times New Roman"/>
          <w:i/>
          <w:iCs/>
          <w:noProof/>
          <w:szCs w:val="24"/>
        </w:rPr>
        <w:t>medRxiv</w:t>
      </w:r>
      <w:r w:rsidRPr="00D523D0">
        <w:rPr>
          <w:rFonts w:ascii="Times New Roman" w:hAnsi="Times New Roman" w:cs="Times New Roman"/>
          <w:noProof/>
          <w:szCs w:val="24"/>
        </w:rPr>
        <w:t xml:space="preserve"> (2019) doi:10.1101/2019.12.13.19014902.</w:t>
      </w:r>
    </w:p>
    <w:p w14:paraId="62092DBE" w14:textId="77777777" w:rsidR="00D523D0" w:rsidRPr="00D523D0" w:rsidRDefault="00D523D0" w:rsidP="00D523D0">
      <w:pPr>
        <w:widowControl w:val="0"/>
        <w:autoSpaceDE w:val="0"/>
        <w:autoSpaceDN w:val="0"/>
        <w:adjustRightInd w:val="0"/>
        <w:spacing w:line="240" w:lineRule="auto"/>
        <w:ind w:left="640" w:hanging="640"/>
        <w:rPr>
          <w:rFonts w:ascii="Times New Roman" w:hAnsi="Times New Roman" w:cs="Times New Roman"/>
          <w:noProof/>
          <w:szCs w:val="24"/>
        </w:rPr>
      </w:pPr>
      <w:r w:rsidRPr="00D523D0">
        <w:rPr>
          <w:rFonts w:ascii="Times New Roman" w:hAnsi="Times New Roman" w:cs="Times New Roman"/>
          <w:noProof/>
          <w:szCs w:val="24"/>
        </w:rPr>
        <w:lastRenderedPageBreak/>
        <w:t>9.</w:t>
      </w:r>
      <w:r w:rsidRPr="00D523D0">
        <w:rPr>
          <w:rFonts w:ascii="Times New Roman" w:hAnsi="Times New Roman" w:cs="Times New Roman"/>
          <w:noProof/>
          <w:szCs w:val="24"/>
        </w:rPr>
        <w:tab/>
        <w:t xml:space="preserve">Jessen, F. </w:t>
      </w:r>
      <w:r w:rsidRPr="00D523D0">
        <w:rPr>
          <w:rFonts w:ascii="Times New Roman" w:hAnsi="Times New Roman" w:cs="Times New Roman"/>
          <w:i/>
          <w:iCs/>
          <w:noProof/>
          <w:szCs w:val="24"/>
        </w:rPr>
        <w:t>et al.</w:t>
      </w:r>
      <w:r w:rsidRPr="00D523D0">
        <w:rPr>
          <w:rFonts w:ascii="Times New Roman" w:hAnsi="Times New Roman" w:cs="Times New Roman"/>
          <w:noProof/>
          <w:szCs w:val="24"/>
        </w:rPr>
        <w:t xml:space="preserve"> Design and first baseline data of the DZNE multicenter observational study on predementia Alzheimer’s disease (DELCODE). </w:t>
      </w:r>
      <w:r w:rsidRPr="00D523D0">
        <w:rPr>
          <w:rFonts w:ascii="Times New Roman" w:hAnsi="Times New Roman" w:cs="Times New Roman"/>
          <w:i/>
          <w:iCs/>
          <w:noProof/>
          <w:szCs w:val="24"/>
        </w:rPr>
        <w:t>Alzheimer’s Res. Ther.</w:t>
      </w:r>
      <w:r w:rsidRPr="00D523D0">
        <w:rPr>
          <w:rFonts w:ascii="Times New Roman" w:hAnsi="Times New Roman" w:cs="Times New Roman"/>
          <w:noProof/>
          <w:szCs w:val="24"/>
        </w:rPr>
        <w:t xml:space="preserve"> </w:t>
      </w:r>
      <w:r w:rsidRPr="00D523D0">
        <w:rPr>
          <w:rFonts w:ascii="Times New Roman" w:hAnsi="Times New Roman" w:cs="Times New Roman"/>
          <w:b/>
          <w:bCs/>
          <w:noProof/>
          <w:szCs w:val="24"/>
        </w:rPr>
        <w:t>10</w:t>
      </w:r>
      <w:r w:rsidRPr="00D523D0">
        <w:rPr>
          <w:rFonts w:ascii="Times New Roman" w:hAnsi="Times New Roman" w:cs="Times New Roman"/>
          <w:noProof/>
          <w:szCs w:val="24"/>
        </w:rPr>
        <w:t>, (2018).</w:t>
      </w:r>
    </w:p>
    <w:p w14:paraId="152CB1F0" w14:textId="77777777" w:rsidR="00D523D0" w:rsidRPr="00D523D0" w:rsidRDefault="00D523D0" w:rsidP="00D523D0">
      <w:pPr>
        <w:widowControl w:val="0"/>
        <w:autoSpaceDE w:val="0"/>
        <w:autoSpaceDN w:val="0"/>
        <w:adjustRightInd w:val="0"/>
        <w:spacing w:line="240" w:lineRule="auto"/>
        <w:ind w:left="640" w:hanging="640"/>
        <w:rPr>
          <w:rFonts w:ascii="Times New Roman" w:hAnsi="Times New Roman" w:cs="Times New Roman"/>
          <w:noProof/>
          <w:szCs w:val="24"/>
        </w:rPr>
      </w:pPr>
      <w:r w:rsidRPr="00D523D0">
        <w:rPr>
          <w:rFonts w:ascii="Times New Roman" w:hAnsi="Times New Roman" w:cs="Times New Roman"/>
          <w:noProof/>
          <w:szCs w:val="24"/>
        </w:rPr>
        <w:t>10.</w:t>
      </w:r>
      <w:r w:rsidRPr="00D523D0">
        <w:rPr>
          <w:rFonts w:ascii="Times New Roman" w:hAnsi="Times New Roman" w:cs="Times New Roman"/>
          <w:noProof/>
          <w:szCs w:val="24"/>
        </w:rPr>
        <w:tab/>
        <w:t xml:space="preserve">Jessen, F. </w:t>
      </w:r>
      <w:r w:rsidRPr="00D523D0">
        <w:rPr>
          <w:rFonts w:ascii="Times New Roman" w:hAnsi="Times New Roman" w:cs="Times New Roman"/>
          <w:i/>
          <w:iCs/>
          <w:noProof/>
          <w:szCs w:val="24"/>
        </w:rPr>
        <w:t>et al.</w:t>
      </w:r>
      <w:r w:rsidRPr="00D523D0">
        <w:rPr>
          <w:rFonts w:ascii="Times New Roman" w:hAnsi="Times New Roman" w:cs="Times New Roman"/>
          <w:noProof/>
          <w:szCs w:val="24"/>
        </w:rPr>
        <w:t xml:space="preserve"> A conceptual framework for research on subjective cognitive decline in preclinical Alzheimer’s disease. </w:t>
      </w:r>
      <w:r w:rsidRPr="00D523D0">
        <w:rPr>
          <w:rFonts w:ascii="Times New Roman" w:hAnsi="Times New Roman" w:cs="Times New Roman"/>
          <w:i/>
          <w:iCs/>
          <w:noProof/>
          <w:szCs w:val="24"/>
        </w:rPr>
        <w:t>Alzheimer’s Dement.</w:t>
      </w:r>
      <w:r w:rsidRPr="00D523D0">
        <w:rPr>
          <w:rFonts w:ascii="Times New Roman" w:hAnsi="Times New Roman" w:cs="Times New Roman"/>
          <w:noProof/>
          <w:szCs w:val="24"/>
        </w:rPr>
        <w:t xml:space="preserve"> </w:t>
      </w:r>
      <w:r w:rsidRPr="00D523D0">
        <w:rPr>
          <w:rFonts w:ascii="Times New Roman" w:hAnsi="Times New Roman" w:cs="Times New Roman"/>
          <w:b/>
          <w:bCs/>
          <w:noProof/>
          <w:szCs w:val="24"/>
        </w:rPr>
        <w:t>10</w:t>
      </w:r>
      <w:r w:rsidRPr="00D523D0">
        <w:rPr>
          <w:rFonts w:ascii="Times New Roman" w:hAnsi="Times New Roman" w:cs="Times New Roman"/>
          <w:noProof/>
          <w:szCs w:val="24"/>
        </w:rPr>
        <w:t>, (2014).</w:t>
      </w:r>
    </w:p>
    <w:p w14:paraId="6EB2F21E" w14:textId="77777777" w:rsidR="00D523D0" w:rsidRPr="00D523D0" w:rsidRDefault="00D523D0" w:rsidP="00D523D0">
      <w:pPr>
        <w:widowControl w:val="0"/>
        <w:autoSpaceDE w:val="0"/>
        <w:autoSpaceDN w:val="0"/>
        <w:adjustRightInd w:val="0"/>
        <w:spacing w:line="240" w:lineRule="auto"/>
        <w:ind w:left="640" w:hanging="640"/>
        <w:rPr>
          <w:rFonts w:ascii="Times New Roman" w:hAnsi="Times New Roman" w:cs="Times New Roman"/>
          <w:noProof/>
          <w:szCs w:val="24"/>
        </w:rPr>
      </w:pPr>
      <w:r w:rsidRPr="00D523D0">
        <w:rPr>
          <w:rFonts w:ascii="Times New Roman" w:hAnsi="Times New Roman" w:cs="Times New Roman"/>
          <w:noProof/>
          <w:szCs w:val="24"/>
        </w:rPr>
        <w:t>11.</w:t>
      </w:r>
      <w:r w:rsidRPr="00D523D0">
        <w:rPr>
          <w:rFonts w:ascii="Times New Roman" w:hAnsi="Times New Roman" w:cs="Times New Roman"/>
          <w:noProof/>
          <w:szCs w:val="24"/>
        </w:rPr>
        <w:tab/>
        <w:t xml:space="preserve">Albert, M. S. </w:t>
      </w:r>
      <w:r w:rsidRPr="00D523D0">
        <w:rPr>
          <w:rFonts w:ascii="Times New Roman" w:hAnsi="Times New Roman" w:cs="Times New Roman"/>
          <w:i/>
          <w:iCs/>
          <w:noProof/>
          <w:szCs w:val="24"/>
        </w:rPr>
        <w:t>et al.</w:t>
      </w:r>
      <w:r w:rsidRPr="00D523D0">
        <w:rPr>
          <w:rFonts w:ascii="Times New Roman" w:hAnsi="Times New Roman" w:cs="Times New Roman"/>
          <w:noProof/>
          <w:szCs w:val="24"/>
        </w:rPr>
        <w:t xml:space="preserve"> The diagnosis of mild cognitive impairment due to Alzheimer’s disease: Recommendations from the National Institute on Aging-Alzheimer’s Association workgroups on diagnostic guidelines for Alzheimer’s disease. </w:t>
      </w:r>
      <w:r w:rsidRPr="00D523D0">
        <w:rPr>
          <w:rFonts w:ascii="Times New Roman" w:hAnsi="Times New Roman" w:cs="Times New Roman"/>
          <w:i/>
          <w:iCs/>
          <w:noProof/>
          <w:szCs w:val="24"/>
        </w:rPr>
        <w:t>Alzheimer’s Dement.</w:t>
      </w:r>
      <w:r w:rsidRPr="00D523D0">
        <w:rPr>
          <w:rFonts w:ascii="Times New Roman" w:hAnsi="Times New Roman" w:cs="Times New Roman"/>
          <w:noProof/>
          <w:szCs w:val="24"/>
        </w:rPr>
        <w:t xml:space="preserve"> </w:t>
      </w:r>
      <w:r w:rsidRPr="00D523D0">
        <w:rPr>
          <w:rFonts w:ascii="Times New Roman" w:hAnsi="Times New Roman" w:cs="Times New Roman"/>
          <w:b/>
          <w:bCs/>
          <w:noProof/>
          <w:szCs w:val="24"/>
        </w:rPr>
        <w:t>7</w:t>
      </w:r>
      <w:r w:rsidRPr="00D523D0">
        <w:rPr>
          <w:rFonts w:ascii="Times New Roman" w:hAnsi="Times New Roman" w:cs="Times New Roman"/>
          <w:noProof/>
          <w:szCs w:val="24"/>
        </w:rPr>
        <w:t>, 270–279 (2011).</w:t>
      </w:r>
    </w:p>
    <w:p w14:paraId="61FF4FFF" w14:textId="77777777" w:rsidR="00D523D0" w:rsidRPr="00D523D0" w:rsidRDefault="00D523D0" w:rsidP="00D523D0">
      <w:pPr>
        <w:widowControl w:val="0"/>
        <w:autoSpaceDE w:val="0"/>
        <w:autoSpaceDN w:val="0"/>
        <w:adjustRightInd w:val="0"/>
        <w:spacing w:line="240" w:lineRule="auto"/>
        <w:ind w:left="640" w:hanging="640"/>
        <w:rPr>
          <w:rFonts w:ascii="Times New Roman" w:hAnsi="Times New Roman" w:cs="Times New Roman"/>
          <w:noProof/>
          <w:szCs w:val="24"/>
        </w:rPr>
      </w:pPr>
      <w:r w:rsidRPr="00D523D0">
        <w:rPr>
          <w:rFonts w:ascii="Times New Roman" w:hAnsi="Times New Roman" w:cs="Times New Roman"/>
          <w:noProof/>
          <w:szCs w:val="24"/>
        </w:rPr>
        <w:t>12.</w:t>
      </w:r>
      <w:r w:rsidRPr="00D523D0">
        <w:rPr>
          <w:rFonts w:ascii="Times New Roman" w:hAnsi="Times New Roman" w:cs="Times New Roman"/>
          <w:noProof/>
          <w:szCs w:val="24"/>
        </w:rPr>
        <w:tab/>
        <w:t xml:space="preserve">Verger, A., Doyen, M., Campion, J. Y. &amp; Guedj, E. The pons as reference region for intensity normalization in semi-quantitative analysis of brain 18FDG PET: application to metabolic changes related to ageing in conventional and digital control databases. </w:t>
      </w:r>
      <w:r w:rsidRPr="00D523D0">
        <w:rPr>
          <w:rFonts w:ascii="Times New Roman" w:hAnsi="Times New Roman" w:cs="Times New Roman"/>
          <w:i/>
          <w:iCs/>
          <w:noProof/>
          <w:szCs w:val="24"/>
        </w:rPr>
        <w:t>EJNMMI Res.</w:t>
      </w:r>
      <w:r w:rsidRPr="00D523D0">
        <w:rPr>
          <w:rFonts w:ascii="Times New Roman" w:hAnsi="Times New Roman" w:cs="Times New Roman"/>
          <w:noProof/>
          <w:szCs w:val="24"/>
        </w:rPr>
        <w:t xml:space="preserve"> </w:t>
      </w:r>
      <w:r w:rsidRPr="00D523D0">
        <w:rPr>
          <w:rFonts w:ascii="Times New Roman" w:hAnsi="Times New Roman" w:cs="Times New Roman"/>
          <w:b/>
          <w:bCs/>
          <w:noProof/>
          <w:szCs w:val="24"/>
        </w:rPr>
        <w:t>11</w:t>
      </w:r>
      <w:r w:rsidRPr="00D523D0">
        <w:rPr>
          <w:rFonts w:ascii="Times New Roman" w:hAnsi="Times New Roman" w:cs="Times New Roman"/>
          <w:noProof/>
          <w:szCs w:val="24"/>
        </w:rPr>
        <w:t>, 1–7 (2021).</w:t>
      </w:r>
    </w:p>
    <w:p w14:paraId="1AACE772" w14:textId="77777777" w:rsidR="00D523D0" w:rsidRPr="00D523D0" w:rsidRDefault="00D523D0" w:rsidP="00D523D0">
      <w:pPr>
        <w:widowControl w:val="0"/>
        <w:autoSpaceDE w:val="0"/>
        <w:autoSpaceDN w:val="0"/>
        <w:adjustRightInd w:val="0"/>
        <w:spacing w:line="240" w:lineRule="auto"/>
        <w:ind w:left="640" w:hanging="640"/>
        <w:rPr>
          <w:rFonts w:ascii="Times New Roman" w:hAnsi="Times New Roman" w:cs="Times New Roman"/>
          <w:noProof/>
          <w:szCs w:val="24"/>
        </w:rPr>
      </w:pPr>
      <w:r w:rsidRPr="00D523D0">
        <w:rPr>
          <w:rFonts w:ascii="Times New Roman" w:hAnsi="Times New Roman" w:cs="Times New Roman"/>
          <w:noProof/>
          <w:szCs w:val="24"/>
        </w:rPr>
        <w:t>13.</w:t>
      </w:r>
      <w:r w:rsidRPr="00D523D0">
        <w:rPr>
          <w:rFonts w:ascii="Times New Roman" w:hAnsi="Times New Roman" w:cs="Times New Roman"/>
          <w:noProof/>
          <w:szCs w:val="24"/>
        </w:rPr>
        <w:tab/>
        <w:t xml:space="preserve">Jack, C. R. </w:t>
      </w:r>
      <w:r w:rsidRPr="00D523D0">
        <w:rPr>
          <w:rFonts w:ascii="Times New Roman" w:hAnsi="Times New Roman" w:cs="Times New Roman"/>
          <w:i/>
          <w:iCs/>
          <w:noProof/>
          <w:szCs w:val="24"/>
        </w:rPr>
        <w:t>et al.</w:t>
      </w:r>
      <w:r w:rsidRPr="00D523D0">
        <w:rPr>
          <w:rFonts w:ascii="Times New Roman" w:hAnsi="Times New Roman" w:cs="Times New Roman"/>
          <w:noProof/>
          <w:szCs w:val="24"/>
        </w:rPr>
        <w:t xml:space="preserve"> The Alzheimer’s Disease Neuroimaging Initiative (ADNI): MRI methods. </w:t>
      </w:r>
      <w:r w:rsidRPr="00D523D0">
        <w:rPr>
          <w:rFonts w:ascii="Times New Roman" w:hAnsi="Times New Roman" w:cs="Times New Roman"/>
          <w:i/>
          <w:iCs/>
          <w:noProof/>
          <w:szCs w:val="24"/>
        </w:rPr>
        <w:t>Journal of Magnetic Resonance Imaging</w:t>
      </w:r>
      <w:r w:rsidRPr="00D523D0">
        <w:rPr>
          <w:rFonts w:ascii="Times New Roman" w:hAnsi="Times New Roman" w:cs="Times New Roman"/>
          <w:noProof/>
          <w:szCs w:val="24"/>
        </w:rPr>
        <w:t xml:space="preserve"> vol. 27 (2008).</w:t>
      </w:r>
    </w:p>
    <w:p w14:paraId="7637B2EA" w14:textId="77777777" w:rsidR="00D523D0" w:rsidRPr="00D523D0" w:rsidRDefault="00D523D0" w:rsidP="00D523D0">
      <w:pPr>
        <w:widowControl w:val="0"/>
        <w:autoSpaceDE w:val="0"/>
        <w:autoSpaceDN w:val="0"/>
        <w:adjustRightInd w:val="0"/>
        <w:spacing w:line="240" w:lineRule="auto"/>
        <w:ind w:left="640" w:hanging="640"/>
        <w:rPr>
          <w:rFonts w:ascii="Times New Roman" w:hAnsi="Times New Roman" w:cs="Times New Roman"/>
          <w:noProof/>
          <w:szCs w:val="24"/>
        </w:rPr>
      </w:pPr>
      <w:r w:rsidRPr="00D523D0">
        <w:rPr>
          <w:rFonts w:ascii="Times New Roman" w:hAnsi="Times New Roman" w:cs="Times New Roman"/>
          <w:noProof/>
          <w:szCs w:val="24"/>
        </w:rPr>
        <w:t>14.</w:t>
      </w:r>
      <w:r w:rsidRPr="00D523D0">
        <w:rPr>
          <w:rFonts w:ascii="Times New Roman" w:hAnsi="Times New Roman" w:cs="Times New Roman"/>
          <w:noProof/>
          <w:szCs w:val="24"/>
        </w:rPr>
        <w:tab/>
        <w:t xml:space="preserve">Rajapakse, J. C., Giedd, J. N. &amp; Rapoport, J. L. Statistical approach to segmentation of single-channel cerebral mr images. </w:t>
      </w:r>
      <w:r w:rsidRPr="00D523D0">
        <w:rPr>
          <w:rFonts w:ascii="Times New Roman" w:hAnsi="Times New Roman" w:cs="Times New Roman"/>
          <w:i/>
          <w:iCs/>
          <w:noProof/>
          <w:szCs w:val="24"/>
        </w:rPr>
        <w:t>IEEE Trans. Med. Imaging</w:t>
      </w:r>
      <w:r w:rsidRPr="00D523D0">
        <w:rPr>
          <w:rFonts w:ascii="Times New Roman" w:hAnsi="Times New Roman" w:cs="Times New Roman"/>
          <w:noProof/>
          <w:szCs w:val="24"/>
        </w:rPr>
        <w:t xml:space="preserve"> </w:t>
      </w:r>
      <w:r w:rsidRPr="00D523D0">
        <w:rPr>
          <w:rFonts w:ascii="Times New Roman" w:hAnsi="Times New Roman" w:cs="Times New Roman"/>
          <w:b/>
          <w:bCs/>
          <w:noProof/>
          <w:szCs w:val="24"/>
        </w:rPr>
        <w:t>16</w:t>
      </w:r>
      <w:r w:rsidRPr="00D523D0">
        <w:rPr>
          <w:rFonts w:ascii="Times New Roman" w:hAnsi="Times New Roman" w:cs="Times New Roman"/>
          <w:noProof/>
          <w:szCs w:val="24"/>
        </w:rPr>
        <w:t>, (1997).</w:t>
      </w:r>
    </w:p>
    <w:p w14:paraId="51D7A52E" w14:textId="77777777" w:rsidR="00D523D0" w:rsidRPr="00D523D0" w:rsidRDefault="00D523D0" w:rsidP="00D523D0">
      <w:pPr>
        <w:widowControl w:val="0"/>
        <w:autoSpaceDE w:val="0"/>
        <w:autoSpaceDN w:val="0"/>
        <w:adjustRightInd w:val="0"/>
        <w:spacing w:line="240" w:lineRule="auto"/>
        <w:ind w:left="640" w:hanging="640"/>
        <w:rPr>
          <w:rFonts w:ascii="Times New Roman" w:hAnsi="Times New Roman" w:cs="Times New Roman"/>
          <w:noProof/>
          <w:szCs w:val="24"/>
        </w:rPr>
      </w:pPr>
      <w:r w:rsidRPr="00D523D0">
        <w:rPr>
          <w:rFonts w:ascii="Times New Roman" w:hAnsi="Times New Roman" w:cs="Times New Roman"/>
          <w:noProof/>
          <w:szCs w:val="24"/>
        </w:rPr>
        <w:t>15.</w:t>
      </w:r>
      <w:r w:rsidRPr="00D523D0">
        <w:rPr>
          <w:rFonts w:ascii="Times New Roman" w:hAnsi="Times New Roman" w:cs="Times New Roman"/>
          <w:noProof/>
          <w:szCs w:val="24"/>
        </w:rPr>
        <w:tab/>
        <w:t xml:space="preserve">Tohka, J., Zijdenbos, A. &amp; Evans, A. Fast and robust parameter estimation for statistical partial volume models in brain MRI. </w:t>
      </w:r>
      <w:r w:rsidRPr="00D523D0">
        <w:rPr>
          <w:rFonts w:ascii="Times New Roman" w:hAnsi="Times New Roman" w:cs="Times New Roman"/>
          <w:i/>
          <w:iCs/>
          <w:noProof/>
          <w:szCs w:val="24"/>
        </w:rPr>
        <w:t>Neuroimage</w:t>
      </w:r>
      <w:r w:rsidRPr="00D523D0">
        <w:rPr>
          <w:rFonts w:ascii="Times New Roman" w:hAnsi="Times New Roman" w:cs="Times New Roman"/>
          <w:noProof/>
          <w:szCs w:val="24"/>
        </w:rPr>
        <w:t xml:space="preserve"> </w:t>
      </w:r>
      <w:r w:rsidRPr="00D523D0">
        <w:rPr>
          <w:rFonts w:ascii="Times New Roman" w:hAnsi="Times New Roman" w:cs="Times New Roman"/>
          <w:b/>
          <w:bCs/>
          <w:noProof/>
          <w:szCs w:val="24"/>
        </w:rPr>
        <w:t>23</w:t>
      </w:r>
      <w:r w:rsidRPr="00D523D0">
        <w:rPr>
          <w:rFonts w:ascii="Times New Roman" w:hAnsi="Times New Roman" w:cs="Times New Roman"/>
          <w:noProof/>
          <w:szCs w:val="24"/>
        </w:rPr>
        <w:t>, (2004).</w:t>
      </w:r>
    </w:p>
    <w:p w14:paraId="58E8BE62" w14:textId="77777777" w:rsidR="00D523D0" w:rsidRPr="00D523D0" w:rsidRDefault="00D523D0" w:rsidP="00D523D0">
      <w:pPr>
        <w:widowControl w:val="0"/>
        <w:autoSpaceDE w:val="0"/>
        <w:autoSpaceDN w:val="0"/>
        <w:adjustRightInd w:val="0"/>
        <w:spacing w:line="240" w:lineRule="auto"/>
        <w:ind w:left="640" w:hanging="640"/>
        <w:rPr>
          <w:rFonts w:ascii="Times New Roman" w:hAnsi="Times New Roman" w:cs="Times New Roman"/>
          <w:noProof/>
          <w:szCs w:val="24"/>
        </w:rPr>
      </w:pPr>
      <w:r w:rsidRPr="00D523D0">
        <w:rPr>
          <w:rFonts w:ascii="Times New Roman" w:hAnsi="Times New Roman" w:cs="Times New Roman"/>
          <w:noProof/>
          <w:szCs w:val="24"/>
        </w:rPr>
        <w:t>16.</w:t>
      </w:r>
      <w:r w:rsidRPr="00D523D0">
        <w:rPr>
          <w:rFonts w:ascii="Times New Roman" w:hAnsi="Times New Roman" w:cs="Times New Roman"/>
          <w:noProof/>
          <w:szCs w:val="24"/>
        </w:rPr>
        <w:tab/>
        <w:t xml:space="preserve">Ashburner, J. &amp; Friston, K. J. Diffeomorphic registration using geodesic shooting and Gauss-Newton optimisation. </w:t>
      </w:r>
      <w:r w:rsidRPr="00D523D0">
        <w:rPr>
          <w:rFonts w:ascii="Times New Roman" w:hAnsi="Times New Roman" w:cs="Times New Roman"/>
          <w:i/>
          <w:iCs/>
          <w:noProof/>
          <w:szCs w:val="24"/>
        </w:rPr>
        <w:t>Neuroimage</w:t>
      </w:r>
      <w:r w:rsidRPr="00D523D0">
        <w:rPr>
          <w:rFonts w:ascii="Times New Roman" w:hAnsi="Times New Roman" w:cs="Times New Roman"/>
          <w:noProof/>
          <w:szCs w:val="24"/>
        </w:rPr>
        <w:t xml:space="preserve"> </w:t>
      </w:r>
      <w:r w:rsidRPr="00D523D0">
        <w:rPr>
          <w:rFonts w:ascii="Times New Roman" w:hAnsi="Times New Roman" w:cs="Times New Roman"/>
          <w:b/>
          <w:bCs/>
          <w:noProof/>
          <w:szCs w:val="24"/>
        </w:rPr>
        <w:t>55</w:t>
      </w:r>
      <w:r w:rsidRPr="00D523D0">
        <w:rPr>
          <w:rFonts w:ascii="Times New Roman" w:hAnsi="Times New Roman" w:cs="Times New Roman"/>
          <w:noProof/>
          <w:szCs w:val="24"/>
        </w:rPr>
        <w:t>, (2011).</w:t>
      </w:r>
    </w:p>
    <w:p w14:paraId="73DCAC49" w14:textId="77777777" w:rsidR="00D523D0" w:rsidRPr="00D523D0" w:rsidRDefault="00D523D0" w:rsidP="00D523D0">
      <w:pPr>
        <w:widowControl w:val="0"/>
        <w:autoSpaceDE w:val="0"/>
        <w:autoSpaceDN w:val="0"/>
        <w:adjustRightInd w:val="0"/>
        <w:spacing w:line="240" w:lineRule="auto"/>
        <w:ind w:left="640" w:hanging="640"/>
        <w:rPr>
          <w:rFonts w:ascii="Times New Roman" w:hAnsi="Times New Roman" w:cs="Times New Roman"/>
          <w:noProof/>
          <w:szCs w:val="24"/>
        </w:rPr>
      </w:pPr>
      <w:r w:rsidRPr="00D523D0">
        <w:rPr>
          <w:rFonts w:ascii="Times New Roman" w:hAnsi="Times New Roman" w:cs="Times New Roman"/>
          <w:noProof/>
          <w:szCs w:val="24"/>
        </w:rPr>
        <w:t>17.</w:t>
      </w:r>
      <w:r w:rsidRPr="00D523D0">
        <w:rPr>
          <w:rFonts w:ascii="Times New Roman" w:hAnsi="Times New Roman" w:cs="Times New Roman"/>
          <w:noProof/>
          <w:szCs w:val="24"/>
        </w:rPr>
        <w:tab/>
        <w:t xml:space="preserve">Pedregosa, F. </w:t>
      </w:r>
      <w:r w:rsidRPr="00D523D0">
        <w:rPr>
          <w:rFonts w:ascii="Times New Roman" w:hAnsi="Times New Roman" w:cs="Times New Roman"/>
          <w:i/>
          <w:iCs/>
          <w:noProof/>
          <w:szCs w:val="24"/>
        </w:rPr>
        <w:t>et al.</w:t>
      </w:r>
      <w:r w:rsidRPr="00D523D0">
        <w:rPr>
          <w:rFonts w:ascii="Times New Roman" w:hAnsi="Times New Roman" w:cs="Times New Roman"/>
          <w:noProof/>
          <w:szCs w:val="24"/>
        </w:rPr>
        <w:t xml:space="preserve"> </w:t>
      </w:r>
      <w:r w:rsidRPr="00D523D0">
        <w:rPr>
          <w:rFonts w:ascii="Times New Roman" w:hAnsi="Times New Roman" w:cs="Times New Roman"/>
          <w:i/>
          <w:iCs/>
          <w:noProof/>
          <w:szCs w:val="24"/>
        </w:rPr>
        <w:t>Scikit-learn: Machine Learning in Python Gaël Varoquaux Bertrand Thirion Vincent Dubourg Alexandre Passos PEDREGOSA, VAROQUAUX, GRAMFORT ET AL. Matthieu Perrot</w:t>
      </w:r>
      <w:r w:rsidRPr="00D523D0">
        <w:rPr>
          <w:rFonts w:ascii="Times New Roman" w:hAnsi="Times New Roman" w:cs="Times New Roman"/>
          <w:noProof/>
          <w:szCs w:val="24"/>
        </w:rPr>
        <w:t xml:space="preserve">. </w:t>
      </w:r>
      <w:r w:rsidRPr="00D523D0">
        <w:rPr>
          <w:rFonts w:ascii="Times New Roman" w:hAnsi="Times New Roman" w:cs="Times New Roman"/>
          <w:i/>
          <w:iCs/>
          <w:noProof/>
          <w:szCs w:val="24"/>
        </w:rPr>
        <w:t>Journal of Machine Learning Research</w:t>
      </w:r>
      <w:r w:rsidRPr="00D523D0">
        <w:rPr>
          <w:rFonts w:ascii="Times New Roman" w:hAnsi="Times New Roman" w:cs="Times New Roman"/>
          <w:noProof/>
          <w:szCs w:val="24"/>
        </w:rPr>
        <w:t xml:space="preserve"> vol. 12 http://scikit-learn.sourceforge.net. (2011).</w:t>
      </w:r>
    </w:p>
    <w:p w14:paraId="73CA61EE" w14:textId="77777777" w:rsidR="00D523D0" w:rsidRPr="00D523D0" w:rsidRDefault="00D523D0" w:rsidP="00D523D0">
      <w:pPr>
        <w:widowControl w:val="0"/>
        <w:autoSpaceDE w:val="0"/>
        <w:autoSpaceDN w:val="0"/>
        <w:adjustRightInd w:val="0"/>
        <w:spacing w:line="240" w:lineRule="auto"/>
        <w:ind w:left="640" w:hanging="640"/>
        <w:rPr>
          <w:rFonts w:ascii="Times New Roman" w:hAnsi="Times New Roman" w:cs="Times New Roman"/>
          <w:noProof/>
          <w:szCs w:val="24"/>
        </w:rPr>
      </w:pPr>
      <w:r w:rsidRPr="00D523D0">
        <w:rPr>
          <w:rFonts w:ascii="Times New Roman" w:hAnsi="Times New Roman" w:cs="Times New Roman"/>
          <w:noProof/>
          <w:szCs w:val="24"/>
        </w:rPr>
        <w:t>18.</w:t>
      </w:r>
      <w:r w:rsidRPr="00D523D0">
        <w:rPr>
          <w:rFonts w:ascii="Times New Roman" w:hAnsi="Times New Roman" w:cs="Times New Roman"/>
          <w:noProof/>
          <w:szCs w:val="24"/>
        </w:rPr>
        <w:tab/>
        <w:t xml:space="preserve">Schaefer, A. </w:t>
      </w:r>
      <w:r w:rsidRPr="00D523D0">
        <w:rPr>
          <w:rFonts w:ascii="Times New Roman" w:hAnsi="Times New Roman" w:cs="Times New Roman"/>
          <w:i/>
          <w:iCs/>
          <w:noProof/>
          <w:szCs w:val="24"/>
        </w:rPr>
        <w:t>et al.</w:t>
      </w:r>
      <w:r w:rsidRPr="00D523D0">
        <w:rPr>
          <w:rFonts w:ascii="Times New Roman" w:hAnsi="Times New Roman" w:cs="Times New Roman"/>
          <w:noProof/>
          <w:szCs w:val="24"/>
        </w:rPr>
        <w:t xml:space="preserve"> Local-Global Parcellation of the Human Cerebral Cortex from Intrinsic Functional Connectivity MRI. </w:t>
      </w:r>
      <w:r w:rsidRPr="00D523D0">
        <w:rPr>
          <w:rFonts w:ascii="Times New Roman" w:hAnsi="Times New Roman" w:cs="Times New Roman"/>
          <w:i/>
          <w:iCs/>
          <w:noProof/>
          <w:szCs w:val="24"/>
        </w:rPr>
        <w:t>Cereb. Cortex</w:t>
      </w:r>
      <w:r w:rsidRPr="00D523D0">
        <w:rPr>
          <w:rFonts w:ascii="Times New Roman" w:hAnsi="Times New Roman" w:cs="Times New Roman"/>
          <w:noProof/>
          <w:szCs w:val="24"/>
        </w:rPr>
        <w:t xml:space="preserve"> </w:t>
      </w:r>
      <w:r w:rsidRPr="00D523D0">
        <w:rPr>
          <w:rFonts w:ascii="Times New Roman" w:hAnsi="Times New Roman" w:cs="Times New Roman"/>
          <w:b/>
          <w:bCs/>
          <w:noProof/>
          <w:szCs w:val="24"/>
        </w:rPr>
        <w:t>28</w:t>
      </w:r>
      <w:r w:rsidRPr="00D523D0">
        <w:rPr>
          <w:rFonts w:ascii="Times New Roman" w:hAnsi="Times New Roman" w:cs="Times New Roman"/>
          <w:noProof/>
          <w:szCs w:val="24"/>
        </w:rPr>
        <w:t>, (2018).</w:t>
      </w:r>
    </w:p>
    <w:p w14:paraId="361BD994" w14:textId="77777777" w:rsidR="00D523D0" w:rsidRPr="00D523D0" w:rsidRDefault="00D523D0" w:rsidP="00D523D0">
      <w:pPr>
        <w:widowControl w:val="0"/>
        <w:autoSpaceDE w:val="0"/>
        <w:autoSpaceDN w:val="0"/>
        <w:adjustRightInd w:val="0"/>
        <w:spacing w:line="240" w:lineRule="auto"/>
        <w:ind w:left="640" w:hanging="640"/>
        <w:rPr>
          <w:rFonts w:ascii="Times New Roman" w:hAnsi="Times New Roman" w:cs="Times New Roman"/>
          <w:noProof/>
          <w:szCs w:val="24"/>
        </w:rPr>
      </w:pPr>
      <w:r w:rsidRPr="00D523D0">
        <w:rPr>
          <w:rFonts w:ascii="Times New Roman" w:hAnsi="Times New Roman" w:cs="Times New Roman"/>
          <w:noProof/>
          <w:szCs w:val="24"/>
        </w:rPr>
        <w:t>19.</w:t>
      </w:r>
      <w:r w:rsidRPr="00D523D0">
        <w:rPr>
          <w:rFonts w:ascii="Times New Roman" w:hAnsi="Times New Roman" w:cs="Times New Roman"/>
          <w:noProof/>
          <w:szCs w:val="24"/>
        </w:rPr>
        <w:tab/>
        <w:t xml:space="preserve">Tian, Y., Margulies, D. S., Breakspear, M. &amp; Zalesky, A. Hierarchical organization of the human subcortex unveiled with functional connectivity gradients. </w:t>
      </w:r>
      <w:r w:rsidRPr="00D523D0">
        <w:rPr>
          <w:rFonts w:ascii="Times New Roman" w:hAnsi="Times New Roman" w:cs="Times New Roman"/>
          <w:i/>
          <w:iCs/>
          <w:noProof/>
          <w:szCs w:val="24"/>
        </w:rPr>
        <w:t>bioRxiv</w:t>
      </w:r>
      <w:r w:rsidRPr="00D523D0">
        <w:rPr>
          <w:rFonts w:ascii="Times New Roman" w:hAnsi="Times New Roman" w:cs="Times New Roman"/>
          <w:noProof/>
          <w:szCs w:val="24"/>
        </w:rPr>
        <w:t xml:space="preserve"> (2020) doi:10.1101/2020.01.13.903542.</w:t>
      </w:r>
    </w:p>
    <w:p w14:paraId="6576CED1" w14:textId="77777777" w:rsidR="00D523D0" w:rsidRPr="00D523D0" w:rsidRDefault="00D523D0" w:rsidP="00D523D0">
      <w:pPr>
        <w:widowControl w:val="0"/>
        <w:autoSpaceDE w:val="0"/>
        <w:autoSpaceDN w:val="0"/>
        <w:adjustRightInd w:val="0"/>
        <w:spacing w:line="240" w:lineRule="auto"/>
        <w:ind w:left="640" w:hanging="640"/>
        <w:rPr>
          <w:rFonts w:ascii="Times New Roman" w:hAnsi="Times New Roman" w:cs="Times New Roman"/>
          <w:noProof/>
          <w:szCs w:val="24"/>
        </w:rPr>
      </w:pPr>
      <w:r w:rsidRPr="00D523D0">
        <w:rPr>
          <w:rFonts w:ascii="Times New Roman" w:hAnsi="Times New Roman" w:cs="Times New Roman"/>
          <w:noProof/>
          <w:szCs w:val="24"/>
        </w:rPr>
        <w:t>20.</w:t>
      </w:r>
      <w:r w:rsidRPr="00D523D0">
        <w:rPr>
          <w:rFonts w:ascii="Times New Roman" w:hAnsi="Times New Roman" w:cs="Times New Roman"/>
          <w:noProof/>
          <w:szCs w:val="24"/>
        </w:rPr>
        <w:tab/>
        <w:t xml:space="preserve">Suzman, R. &amp; Riley, M. W. Introducing the ‘oldest old’. </w:t>
      </w:r>
      <w:r w:rsidRPr="00D523D0">
        <w:rPr>
          <w:rFonts w:ascii="Times New Roman" w:hAnsi="Times New Roman" w:cs="Times New Roman"/>
          <w:i/>
          <w:iCs/>
          <w:noProof/>
          <w:szCs w:val="24"/>
        </w:rPr>
        <w:t>Milbank Mem. Fund Q. Health Soc.</w:t>
      </w:r>
      <w:r w:rsidRPr="00D523D0">
        <w:rPr>
          <w:rFonts w:ascii="Times New Roman" w:hAnsi="Times New Roman" w:cs="Times New Roman"/>
          <w:noProof/>
          <w:szCs w:val="24"/>
        </w:rPr>
        <w:t xml:space="preserve"> </w:t>
      </w:r>
      <w:r w:rsidRPr="00D523D0">
        <w:rPr>
          <w:rFonts w:ascii="Times New Roman" w:hAnsi="Times New Roman" w:cs="Times New Roman"/>
          <w:b/>
          <w:bCs/>
          <w:noProof/>
          <w:szCs w:val="24"/>
        </w:rPr>
        <w:t>63</w:t>
      </w:r>
      <w:r w:rsidRPr="00D523D0">
        <w:rPr>
          <w:rFonts w:ascii="Times New Roman" w:hAnsi="Times New Roman" w:cs="Times New Roman"/>
          <w:noProof/>
          <w:szCs w:val="24"/>
        </w:rPr>
        <w:t>, (1985).</w:t>
      </w:r>
    </w:p>
    <w:p w14:paraId="19E90FC7" w14:textId="77777777" w:rsidR="00D523D0" w:rsidRPr="00D523D0" w:rsidRDefault="00D523D0" w:rsidP="00D523D0">
      <w:pPr>
        <w:widowControl w:val="0"/>
        <w:autoSpaceDE w:val="0"/>
        <w:autoSpaceDN w:val="0"/>
        <w:adjustRightInd w:val="0"/>
        <w:spacing w:line="240" w:lineRule="auto"/>
        <w:ind w:left="640" w:hanging="640"/>
        <w:rPr>
          <w:rFonts w:ascii="Times New Roman" w:hAnsi="Times New Roman" w:cs="Times New Roman"/>
          <w:noProof/>
          <w:szCs w:val="24"/>
        </w:rPr>
      </w:pPr>
      <w:r w:rsidRPr="00D523D0">
        <w:rPr>
          <w:rFonts w:ascii="Times New Roman" w:hAnsi="Times New Roman" w:cs="Times New Roman"/>
          <w:noProof/>
          <w:szCs w:val="24"/>
        </w:rPr>
        <w:t>21.</w:t>
      </w:r>
      <w:r w:rsidRPr="00D523D0">
        <w:rPr>
          <w:rFonts w:ascii="Times New Roman" w:hAnsi="Times New Roman" w:cs="Times New Roman"/>
          <w:noProof/>
          <w:szCs w:val="24"/>
        </w:rPr>
        <w:tab/>
        <w:t xml:space="preserve">Beheshti, I. </w:t>
      </w:r>
      <w:r w:rsidRPr="00D523D0">
        <w:rPr>
          <w:rFonts w:ascii="Times New Roman" w:hAnsi="Times New Roman" w:cs="Times New Roman"/>
          <w:i/>
          <w:iCs/>
          <w:noProof/>
          <w:szCs w:val="24"/>
        </w:rPr>
        <w:t>et al.</w:t>
      </w:r>
      <w:r w:rsidRPr="00D523D0">
        <w:rPr>
          <w:rFonts w:ascii="Times New Roman" w:hAnsi="Times New Roman" w:cs="Times New Roman"/>
          <w:noProof/>
          <w:szCs w:val="24"/>
        </w:rPr>
        <w:t xml:space="preserve"> Predicting brain age using machine learning algorithms: A comprehensive evaluation. </w:t>
      </w:r>
      <w:r w:rsidRPr="00D523D0">
        <w:rPr>
          <w:rFonts w:ascii="Times New Roman" w:hAnsi="Times New Roman" w:cs="Times New Roman"/>
          <w:i/>
          <w:iCs/>
          <w:noProof/>
          <w:szCs w:val="24"/>
        </w:rPr>
        <w:t>IEEE J. Biomed. Heal. Informatics</w:t>
      </w:r>
      <w:r w:rsidRPr="00D523D0">
        <w:rPr>
          <w:rFonts w:ascii="Times New Roman" w:hAnsi="Times New Roman" w:cs="Times New Roman"/>
          <w:noProof/>
          <w:szCs w:val="24"/>
        </w:rPr>
        <w:t xml:space="preserve"> (2021) doi:10.1109/JBHI.2021.3083187.</w:t>
      </w:r>
    </w:p>
    <w:p w14:paraId="1D0F15B2" w14:textId="77777777" w:rsidR="00D523D0" w:rsidRPr="00D523D0" w:rsidRDefault="00D523D0" w:rsidP="00D523D0">
      <w:pPr>
        <w:widowControl w:val="0"/>
        <w:autoSpaceDE w:val="0"/>
        <w:autoSpaceDN w:val="0"/>
        <w:adjustRightInd w:val="0"/>
        <w:spacing w:line="240" w:lineRule="auto"/>
        <w:ind w:left="640" w:hanging="640"/>
        <w:rPr>
          <w:rFonts w:ascii="Times New Roman" w:hAnsi="Times New Roman" w:cs="Times New Roman"/>
          <w:noProof/>
          <w:szCs w:val="24"/>
        </w:rPr>
      </w:pPr>
      <w:r w:rsidRPr="00D523D0">
        <w:rPr>
          <w:rFonts w:ascii="Times New Roman" w:hAnsi="Times New Roman" w:cs="Times New Roman"/>
          <w:noProof/>
          <w:szCs w:val="24"/>
        </w:rPr>
        <w:t>22.</w:t>
      </w:r>
      <w:r w:rsidRPr="00D523D0">
        <w:rPr>
          <w:rFonts w:ascii="Times New Roman" w:hAnsi="Times New Roman" w:cs="Times New Roman"/>
          <w:noProof/>
          <w:szCs w:val="24"/>
        </w:rPr>
        <w:tab/>
        <w:t xml:space="preserve">Beheshti, I., Nugent, S., Potvin, O. &amp; Duchesne, S. Bias-adjustment in neuroimaging-based brain age frameworks: A robust scheme. </w:t>
      </w:r>
      <w:r w:rsidRPr="00D523D0">
        <w:rPr>
          <w:rFonts w:ascii="Times New Roman" w:hAnsi="Times New Roman" w:cs="Times New Roman"/>
          <w:i/>
          <w:iCs/>
          <w:noProof/>
          <w:szCs w:val="24"/>
        </w:rPr>
        <w:t>NeuroImage Clin.</w:t>
      </w:r>
      <w:r w:rsidRPr="00D523D0">
        <w:rPr>
          <w:rFonts w:ascii="Times New Roman" w:hAnsi="Times New Roman" w:cs="Times New Roman"/>
          <w:noProof/>
          <w:szCs w:val="24"/>
        </w:rPr>
        <w:t xml:space="preserve"> </w:t>
      </w:r>
      <w:r w:rsidRPr="00D523D0">
        <w:rPr>
          <w:rFonts w:ascii="Times New Roman" w:hAnsi="Times New Roman" w:cs="Times New Roman"/>
          <w:b/>
          <w:bCs/>
          <w:noProof/>
          <w:szCs w:val="24"/>
        </w:rPr>
        <w:t>24</w:t>
      </w:r>
      <w:r w:rsidRPr="00D523D0">
        <w:rPr>
          <w:rFonts w:ascii="Times New Roman" w:hAnsi="Times New Roman" w:cs="Times New Roman"/>
          <w:noProof/>
          <w:szCs w:val="24"/>
        </w:rPr>
        <w:t>, (2019).</w:t>
      </w:r>
    </w:p>
    <w:p w14:paraId="66BFFD51" w14:textId="77777777" w:rsidR="00D523D0" w:rsidRPr="00D523D0" w:rsidRDefault="00D523D0" w:rsidP="00D523D0">
      <w:pPr>
        <w:widowControl w:val="0"/>
        <w:autoSpaceDE w:val="0"/>
        <w:autoSpaceDN w:val="0"/>
        <w:adjustRightInd w:val="0"/>
        <w:spacing w:line="240" w:lineRule="auto"/>
        <w:ind w:left="640" w:hanging="640"/>
        <w:rPr>
          <w:rFonts w:ascii="Times New Roman" w:hAnsi="Times New Roman" w:cs="Times New Roman"/>
          <w:noProof/>
          <w:szCs w:val="24"/>
        </w:rPr>
      </w:pPr>
      <w:r w:rsidRPr="00D523D0">
        <w:rPr>
          <w:rFonts w:ascii="Times New Roman" w:hAnsi="Times New Roman" w:cs="Times New Roman"/>
          <w:noProof/>
          <w:szCs w:val="24"/>
        </w:rPr>
        <w:t>23.</w:t>
      </w:r>
      <w:r w:rsidRPr="00D523D0">
        <w:rPr>
          <w:rFonts w:ascii="Times New Roman" w:hAnsi="Times New Roman" w:cs="Times New Roman"/>
          <w:noProof/>
          <w:szCs w:val="24"/>
        </w:rPr>
        <w:tab/>
        <w:t xml:space="preserve">Liang, H., Zhang, F. &amp; Niu, X. Investigating systematic bias in brain age estimation with application to post-traumatic stress disorders. </w:t>
      </w:r>
      <w:r w:rsidRPr="00D523D0">
        <w:rPr>
          <w:rFonts w:ascii="Times New Roman" w:hAnsi="Times New Roman" w:cs="Times New Roman"/>
          <w:i/>
          <w:iCs/>
          <w:noProof/>
          <w:szCs w:val="24"/>
        </w:rPr>
        <w:t>Hum. Brain Mapp.</w:t>
      </w:r>
      <w:r w:rsidRPr="00D523D0">
        <w:rPr>
          <w:rFonts w:ascii="Times New Roman" w:hAnsi="Times New Roman" w:cs="Times New Roman"/>
          <w:noProof/>
          <w:szCs w:val="24"/>
        </w:rPr>
        <w:t xml:space="preserve"> </w:t>
      </w:r>
      <w:r w:rsidRPr="00D523D0">
        <w:rPr>
          <w:rFonts w:ascii="Times New Roman" w:hAnsi="Times New Roman" w:cs="Times New Roman"/>
          <w:b/>
          <w:bCs/>
          <w:noProof/>
          <w:szCs w:val="24"/>
        </w:rPr>
        <w:t>40</w:t>
      </w:r>
      <w:r w:rsidRPr="00D523D0">
        <w:rPr>
          <w:rFonts w:ascii="Times New Roman" w:hAnsi="Times New Roman" w:cs="Times New Roman"/>
          <w:noProof/>
          <w:szCs w:val="24"/>
        </w:rPr>
        <w:t>, (2019).</w:t>
      </w:r>
    </w:p>
    <w:p w14:paraId="6E65FA58" w14:textId="77777777" w:rsidR="00D523D0" w:rsidRPr="00D523D0" w:rsidRDefault="00D523D0" w:rsidP="00D523D0">
      <w:pPr>
        <w:widowControl w:val="0"/>
        <w:autoSpaceDE w:val="0"/>
        <w:autoSpaceDN w:val="0"/>
        <w:adjustRightInd w:val="0"/>
        <w:spacing w:line="240" w:lineRule="auto"/>
        <w:ind w:left="640" w:hanging="640"/>
        <w:rPr>
          <w:rFonts w:ascii="Times New Roman" w:hAnsi="Times New Roman" w:cs="Times New Roman"/>
          <w:noProof/>
          <w:szCs w:val="24"/>
        </w:rPr>
      </w:pPr>
      <w:r w:rsidRPr="00D523D0">
        <w:rPr>
          <w:rFonts w:ascii="Times New Roman" w:hAnsi="Times New Roman" w:cs="Times New Roman"/>
          <w:noProof/>
          <w:szCs w:val="24"/>
        </w:rPr>
        <w:t>24.</w:t>
      </w:r>
      <w:r w:rsidRPr="00D523D0">
        <w:rPr>
          <w:rFonts w:ascii="Times New Roman" w:hAnsi="Times New Roman" w:cs="Times New Roman"/>
          <w:noProof/>
          <w:szCs w:val="24"/>
        </w:rPr>
        <w:tab/>
        <w:t xml:space="preserve">Crane, P. K. </w:t>
      </w:r>
      <w:r w:rsidRPr="00D523D0">
        <w:rPr>
          <w:rFonts w:ascii="Times New Roman" w:hAnsi="Times New Roman" w:cs="Times New Roman"/>
          <w:i/>
          <w:iCs/>
          <w:noProof/>
          <w:szCs w:val="24"/>
        </w:rPr>
        <w:t>et al.</w:t>
      </w:r>
      <w:r w:rsidRPr="00D523D0">
        <w:rPr>
          <w:rFonts w:ascii="Times New Roman" w:hAnsi="Times New Roman" w:cs="Times New Roman"/>
          <w:noProof/>
          <w:szCs w:val="24"/>
        </w:rPr>
        <w:t xml:space="preserve"> Development and assessment of a composite score for memory in the Alzheimer’s Disease Neuroimaging Initiative (ADNI). </w:t>
      </w:r>
      <w:r w:rsidRPr="00D523D0">
        <w:rPr>
          <w:rFonts w:ascii="Times New Roman" w:hAnsi="Times New Roman" w:cs="Times New Roman"/>
          <w:i/>
          <w:iCs/>
          <w:noProof/>
          <w:szCs w:val="24"/>
        </w:rPr>
        <w:t>Brain Imaging Behav.</w:t>
      </w:r>
      <w:r w:rsidRPr="00D523D0">
        <w:rPr>
          <w:rFonts w:ascii="Times New Roman" w:hAnsi="Times New Roman" w:cs="Times New Roman"/>
          <w:noProof/>
          <w:szCs w:val="24"/>
        </w:rPr>
        <w:t xml:space="preserve"> </w:t>
      </w:r>
      <w:r w:rsidRPr="00D523D0">
        <w:rPr>
          <w:rFonts w:ascii="Times New Roman" w:hAnsi="Times New Roman" w:cs="Times New Roman"/>
          <w:b/>
          <w:bCs/>
          <w:noProof/>
          <w:szCs w:val="24"/>
        </w:rPr>
        <w:t>6</w:t>
      </w:r>
      <w:r w:rsidRPr="00D523D0">
        <w:rPr>
          <w:rFonts w:ascii="Times New Roman" w:hAnsi="Times New Roman" w:cs="Times New Roman"/>
          <w:noProof/>
          <w:szCs w:val="24"/>
        </w:rPr>
        <w:t>, (2012).</w:t>
      </w:r>
    </w:p>
    <w:p w14:paraId="5941EDB7" w14:textId="77777777" w:rsidR="00D523D0" w:rsidRPr="00D523D0" w:rsidRDefault="00D523D0" w:rsidP="00D523D0">
      <w:pPr>
        <w:widowControl w:val="0"/>
        <w:autoSpaceDE w:val="0"/>
        <w:autoSpaceDN w:val="0"/>
        <w:adjustRightInd w:val="0"/>
        <w:spacing w:line="240" w:lineRule="auto"/>
        <w:ind w:left="640" w:hanging="640"/>
        <w:rPr>
          <w:rFonts w:ascii="Times New Roman" w:hAnsi="Times New Roman" w:cs="Times New Roman"/>
          <w:noProof/>
          <w:szCs w:val="24"/>
        </w:rPr>
      </w:pPr>
      <w:r w:rsidRPr="00D523D0">
        <w:rPr>
          <w:rFonts w:ascii="Times New Roman" w:hAnsi="Times New Roman" w:cs="Times New Roman"/>
          <w:noProof/>
          <w:szCs w:val="24"/>
        </w:rPr>
        <w:t>25.</w:t>
      </w:r>
      <w:r w:rsidRPr="00D523D0">
        <w:rPr>
          <w:rFonts w:ascii="Times New Roman" w:hAnsi="Times New Roman" w:cs="Times New Roman"/>
          <w:noProof/>
          <w:szCs w:val="24"/>
        </w:rPr>
        <w:tab/>
        <w:t xml:space="preserve">Gibbons, L. E. </w:t>
      </w:r>
      <w:r w:rsidRPr="00D523D0">
        <w:rPr>
          <w:rFonts w:ascii="Times New Roman" w:hAnsi="Times New Roman" w:cs="Times New Roman"/>
          <w:i/>
          <w:iCs/>
          <w:noProof/>
          <w:szCs w:val="24"/>
        </w:rPr>
        <w:t>et al.</w:t>
      </w:r>
      <w:r w:rsidRPr="00D523D0">
        <w:rPr>
          <w:rFonts w:ascii="Times New Roman" w:hAnsi="Times New Roman" w:cs="Times New Roman"/>
          <w:noProof/>
          <w:szCs w:val="24"/>
        </w:rPr>
        <w:t xml:space="preserve"> A composite score for executive functioning, validated in Alzheimer’s Disease Neuroimaging Initiative (ADNI) participants with baseline mild cognitive impairment. </w:t>
      </w:r>
      <w:r w:rsidRPr="00D523D0">
        <w:rPr>
          <w:rFonts w:ascii="Times New Roman" w:hAnsi="Times New Roman" w:cs="Times New Roman"/>
          <w:i/>
          <w:iCs/>
          <w:noProof/>
          <w:szCs w:val="24"/>
        </w:rPr>
        <w:t>Brain Imaging Behav.</w:t>
      </w:r>
      <w:r w:rsidRPr="00D523D0">
        <w:rPr>
          <w:rFonts w:ascii="Times New Roman" w:hAnsi="Times New Roman" w:cs="Times New Roman"/>
          <w:noProof/>
          <w:szCs w:val="24"/>
        </w:rPr>
        <w:t xml:space="preserve"> </w:t>
      </w:r>
      <w:r w:rsidRPr="00D523D0">
        <w:rPr>
          <w:rFonts w:ascii="Times New Roman" w:hAnsi="Times New Roman" w:cs="Times New Roman"/>
          <w:b/>
          <w:bCs/>
          <w:noProof/>
          <w:szCs w:val="24"/>
        </w:rPr>
        <w:t>6</w:t>
      </w:r>
      <w:r w:rsidRPr="00D523D0">
        <w:rPr>
          <w:rFonts w:ascii="Times New Roman" w:hAnsi="Times New Roman" w:cs="Times New Roman"/>
          <w:noProof/>
          <w:szCs w:val="24"/>
        </w:rPr>
        <w:t>, (2012).</w:t>
      </w:r>
    </w:p>
    <w:p w14:paraId="5149671C" w14:textId="77777777" w:rsidR="00D523D0" w:rsidRPr="00D523D0" w:rsidRDefault="00D523D0" w:rsidP="00D523D0">
      <w:pPr>
        <w:widowControl w:val="0"/>
        <w:autoSpaceDE w:val="0"/>
        <w:autoSpaceDN w:val="0"/>
        <w:adjustRightInd w:val="0"/>
        <w:spacing w:line="240" w:lineRule="auto"/>
        <w:ind w:left="640" w:hanging="640"/>
        <w:rPr>
          <w:rFonts w:ascii="Times New Roman" w:hAnsi="Times New Roman" w:cs="Times New Roman"/>
          <w:noProof/>
          <w:szCs w:val="24"/>
        </w:rPr>
      </w:pPr>
      <w:r w:rsidRPr="00D523D0">
        <w:rPr>
          <w:rFonts w:ascii="Times New Roman" w:hAnsi="Times New Roman" w:cs="Times New Roman"/>
          <w:noProof/>
          <w:szCs w:val="24"/>
        </w:rPr>
        <w:t>26.</w:t>
      </w:r>
      <w:r w:rsidRPr="00D523D0">
        <w:rPr>
          <w:rFonts w:ascii="Times New Roman" w:hAnsi="Times New Roman" w:cs="Times New Roman"/>
          <w:noProof/>
          <w:szCs w:val="24"/>
        </w:rPr>
        <w:tab/>
        <w:t xml:space="preserve">Landau, S., Koeppe, R. &amp; Jagust, W. </w:t>
      </w:r>
      <w:r w:rsidRPr="00D523D0">
        <w:rPr>
          <w:rFonts w:ascii="Times New Roman" w:hAnsi="Times New Roman" w:cs="Times New Roman"/>
          <w:i/>
          <w:iCs/>
          <w:noProof/>
          <w:szCs w:val="24"/>
        </w:rPr>
        <w:t>Florbetaben processing and positivity threshold derivation Motivation for changing the threshold</w:t>
      </w:r>
      <w:r w:rsidRPr="00D523D0">
        <w:rPr>
          <w:rFonts w:ascii="Times New Roman" w:hAnsi="Times New Roman" w:cs="Times New Roman"/>
          <w:noProof/>
          <w:szCs w:val="24"/>
        </w:rPr>
        <w:t>. (2011).</w:t>
      </w:r>
    </w:p>
    <w:p w14:paraId="08059104" w14:textId="77777777" w:rsidR="00D523D0" w:rsidRPr="00D523D0" w:rsidRDefault="00D523D0" w:rsidP="00D523D0">
      <w:pPr>
        <w:widowControl w:val="0"/>
        <w:autoSpaceDE w:val="0"/>
        <w:autoSpaceDN w:val="0"/>
        <w:adjustRightInd w:val="0"/>
        <w:spacing w:line="240" w:lineRule="auto"/>
        <w:ind w:left="640" w:hanging="640"/>
        <w:rPr>
          <w:rFonts w:ascii="Times New Roman" w:hAnsi="Times New Roman" w:cs="Times New Roman"/>
          <w:noProof/>
          <w:szCs w:val="24"/>
        </w:rPr>
      </w:pPr>
      <w:r w:rsidRPr="00D523D0">
        <w:rPr>
          <w:rFonts w:ascii="Times New Roman" w:hAnsi="Times New Roman" w:cs="Times New Roman"/>
          <w:noProof/>
          <w:szCs w:val="24"/>
        </w:rPr>
        <w:t>27.</w:t>
      </w:r>
      <w:r w:rsidRPr="00D523D0">
        <w:rPr>
          <w:rFonts w:ascii="Times New Roman" w:hAnsi="Times New Roman" w:cs="Times New Roman"/>
          <w:noProof/>
          <w:szCs w:val="24"/>
        </w:rPr>
        <w:tab/>
        <w:t xml:space="preserve">Landau, S. &amp; Jagust, W. </w:t>
      </w:r>
      <w:r w:rsidRPr="00D523D0">
        <w:rPr>
          <w:rFonts w:ascii="Times New Roman" w:hAnsi="Times New Roman" w:cs="Times New Roman"/>
          <w:i/>
          <w:iCs/>
          <w:noProof/>
          <w:szCs w:val="24"/>
        </w:rPr>
        <w:t>Florbetapir processing methods</w:t>
      </w:r>
      <w:r w:rsidRPr="00D523D0">
        <w:rPr>
          <w:rFonts w:ascii="Times New Roman" w:hAnsi="Times New Roman" w:cs="Times New Roman"/>
          <w:noProof/>
          <w:szCs w:val="24"/>
        </w:rPr>
        <w:t>. (2011).</w:t>
      </w:r>
    </w:p>
    <w:p w14:paraId="5898F2E2" w14:textId="77777777" w:rsidR="00D523D0" w:rsidRPr="00D523D0" w:rsidRDefault="00D523D0" w:rsidP="00D523D0">
      <w:pPr>
        <w:widowControl w:val="0"/>
        <w:autoSpaceDE w:val="0"/>
        <w:autoSpaceDN w:val="0"/>
        <w:adjustRightInd w:val="0"/>
        <w:spacing w:line="240" w:lineRule="auto"/>
        <w:ind w:left="640" w:hanging="640"/>
        <w:rPr>
          <w:rFonts w:ascii="Times New Roman" w:hAnsi="Times New Roman" w:cs="Times New Roman"/>
          <w:noProof/>
          <w:szCs w:val="24"/>
        </w:rPr>
      </w:pPr>
      <w:r w:rsidRPr="00D523D0">
        <w:rPr>
          <w:rFonts w:ascii="Times New Roman" w:hAnsi="Times New Roman" w:cs="Times New Roman"/>
          <w:noProof/>
          <w:szCs w:val="24"/>
        </w:rPr>
        <w:lastRenderedPageBreak/>
        <w:t>28.</w:t>
      </w:r>
      <w:r w:rsidRPr="00D523D0">
        <w:rPr>
          <w:rFonts w:ascii="Times New Roman" w:hAnsi="Times New Roman" w:cs="Times New Roman"/>
          <w:noProof/>
          <w:szCs w:val="24"/>
        </w:rPr>
        <w:tab/>
        <w:t xml:space="preserve">Jagust, W. J. </w:t>
      </w:r>
      <w:r w:rsidRPr="00D523D0">
        <w:rPr>
          <w:rFonts w:ascii="Times New Roman" w:hAnsi="Times New Roman" w:cs="Times New Roman"/>
          <w:i/>
          <w:iCs/>
          <w:noProof/>
          <w:szCs w:val="24"/>
        </w:rPr>
        <w:t>et al.</w:t>
      </w:r>
      <w:r w:rsidRPr="00D523D0">
        <w:rPr>
          <w:rFonts w:ascii="Times New Roman" w:hAnsi="Times New Roman" w:cs="Times New Roman"/>
          <w:noProof/>
          <w:szCs w:val="24"/>
        </w:rPr>
        <w:t xml:space="preserve"> Relationships between biomarkers in aging and dementia. </w:t>
      </w:r>
      <w:r w:rsidRPr="00D523D0">
        <w:rPr>
          <w:rFonts w:ascii="Times New Roman" w:hAnsi="Times New Roman" w:cs="Times New Roman"/>
          <w:i/>
          <w:iCs/>
          <w:noProof/>
          <w:szCs w:val="24"/>
        </w:rPr>
        <w:t>Neurology</w:t>
      </w:r>
      <w:r w:rsidRPr="00D523D0">
        <w:rPr>
          <w:rFonts w:ascii="Times New Roman" w:hAnsi="Times New Roman" w:cs="Times New Roman"/>
          <w:noProof/>
          <w:szCs w:val="24"/>
        </w:rPr>
        <w:t xml:space="preserve"> </w:t>
      </w:r>
      <w:r w:rsidRPr="00D523D0">
        <w:rPr>
          <w:rFonts w:ascii="Times New Roman" w:hAnsi="Times New Roman" w:cs="Times New Roman"/>
          <w:b/>
          <w:bCs/>
          <w:noProof/>
          <w:szCs w:val="24"/>
        </w:rPr>
        <w:t>73</w:t>
      </w:r>
      <w:r w:rsidRPr="00D523D0">
        <w:rPr>
          <w:rFonts w:ascii="Times New Roman" w:hAnsi="Times New Roman" w:cs="Times New Roman"/>
          <w:noProof/>
          <w:szCs w:val="24"/>
        </w:rPr>
        <w:t>, 1193–1199 (2009).</w:t>
      </w:r>
    </w:p>
    <w:p w14:paraId="7EAABD49" w14:textId="77777777" w:rsidR="00D523D0" w:rsidRPr="00D523D0" w:rsidRDefault="00D523D0" w:rsidP="00D523D0">
      <w:pPr>
        <w:widowControl w:val="0"/>
        <w:autoSpaceDE w:val="0"/>
        <w:autoSpaceDN w:val="0"/>
        <w:adjustRightInd w:val="0"/>
        <w:spacing w:line="240" w:lineRule="auto"/>
        <w:ind w:left="640" w:hanging="640"/>
        <w:rPr>
          <w:rFonts w:ascii="Times New Roman" w:hAnsi="Times New Roman" w:cs="Times New Roman"/>
          <w:noProof/>
          <w:szCs w:val="24"/>
        </w:rPr>
      </w:pPr>
      <w:r w:rsidRPr="00D523D0">
        <w:rPr>
          <w:rFonts w:ascii="Times New Roman" w:hAnsi="Times New Roman" w:cs="Times New Roman"/>
          <w:noProof/>
          <w:szCs w:val="24"/>
        </w:rPr>
        <w:t>29.</w:t>
      </w:r>
      <w:r w:rsidRPr="00D523D0">
        <w:rPr>
          <w:rFonts w:ascii="Times New Roman" w:hAnsi="Times New Roman" w:cs="Times New Roman"/>
          <w:noProof/>
          <w:szCs w:val="24"/>
        </w:rPr>
        <w:tab/>
        <w:t xml:space="preserve">Jagust, W. J. </w:t>
      </w:r>
      <w:r w:rsidRPr="00D523D0">
        <w:rPr>
          <w:rFonts w:ascii="Times New Roman" w:hAnsi="Times New Roman" w:cs="Times New Roman"/>
          <w:i/>
          <w:iCs/>
          <w:noProof/>
          <w:szCs w:val="24"/>
        </w:rPr>
        <w:t>et al.</w:t>
      </w:r>
      <w:r w:rsidRPr="00D523D0">
        <w:rPr>
          <w:rFonts w:ascii="Times New Roman" w:hAnsi="Times New Roman" w:cs="Times New Roman"/>
          <w:noProof/>
          <w:szCs w:val="24"/>
        </w:rPr>
        <w:t xml:space="preserve"> The Alzheimer’s Disease Neuroimaging Initiative positron emission tomography core. </w:t>
      </w:r>
      <w:r w:rsidRPr="00D523D0">
        <w:rPr>
          <w:rFonts w:ascii="Times New Roman" w:hAnsi="Times New Roman" w:cs="Times New Roman"/>
          <w:i/>
          <w:iCs/>
          <w:noProof/>
          <w:szCs w:val="24"/>
        </w:rPr>
        <w:t>Alzheimer’s Dement.</w:t>
      </w:r>
      <w:r w:rsidRPr="00D523D0">
        <w:rPr>
          <w:rFonts w:ascii="Times New Roman" w:hAnsi="Times New Roman" w:cs="Times New Roman"/>
          <w:noProof/>
          <w:szCs w:val="24"/>
        </w:rPr>
        <w:t xml:space="preserve"> </w:t>
      </w:r>
      <w:r w:rsidRPr="00D523D0">
        <w:rPr>
          <w:rFonts w:ascii="Times New Roman" w:hAnsi="Times New Roman" w:cs="Times New Roman"/>
          <w:b/>
          <w:bCs/>
          <w:noProof/>
          <w:szCs w:val="24"/>
        </w:rPr>
        <w:t>6</w:t>
      </w:r>
      <w:r w:rsidRPr="00D523D0">
        <w:rPr>
          <w:rFonts w:ascii="Times New Roman" w:hAnsi="Times New Roman" w:cs="Times New Roman"/>
          <w:noProof/>
          <w:szCs w:val="24"/>
        </w:rPr>
        <w:t>, (2010).</w:t>
      </w:r>
    </w:p>
    <w:p w14:paraId="772C9D04" w14:textId="77777777" w:rsidR="00D523D0" w:rsidRPr="00D523D0" w:rsidRDefault="00D523D0" w:rsidP="00D523D0">
      <w:pPr>
        <w:widowControl w:val="0"/>
        <w:autoSpaceDE w:val="0"/>
        <w:autoSpaceDN w:val="0"/>
        <w:adjustRightInd w:val="0"/>
        <w:spacing w:line="240" w:lineRule="auto"/>
        <w:ind w:left="640" w:hanging="640"/>
        <w:rPr>
          <w:rFonts w:ascii="Times New Roman" w:hAnsi="Times New Roman" w:cs="Times New Roman"/>
          <w:noProof/>
          <w:szCs w:val="24"/>
        </w:rPr>
      </w:pPr>
      <w:r w:rsidRPr="00D523D0">
        <w:rPr>
          <w:rFonts w:ascii="Times New Roman" w:hAnsi="Times New Roman" w:cs="Times New Roman"/>
          <w:noProof/>
          <w:szCs w:val="24"/>
        </w:rPr>
        <w:t>30.</w:t>
      </w:r>
      <w:r w:rsidRPr="00D523D0">
        <w:rPr>
          <w:rFonts w:ascii="Times New Roman" w:hAnsi="Times New Roman" w:cs="Times New Roman"/>
          <w:noProof/>
          <w:szCs w:val="24"/>
        </w:rPr>
        <w:tab/>
        <w:t xml:space="preserve">Blennow, K. </w:t>
      </w:r>
      <w:r w:rsidRPr="00D523D0">
        <w:rPr>
          <w:rFonts w:ascii="Times New Roman" w:hAnsi="Times New Roman" w:cs="Times New Roman"/>
          <w:i/>
          <w:iCs/>
          <w:noProof/>
          <w:szCs w:val="24"/>
        </w:rPr>
        <w:t>et al.</w:t>
      </w:r>
      <w:r w:rsidRPr="00D523D0">
        <w:rPr>
          <w:rFonts w:ascii="Times New Roman" w:hAnsi="Times New Roman" w:cs="Times New Roman"/>
          <w:noProof/>
          <w:szCs w:val="24"/>
        </w:rPr>
        <w:t xml:space="preserve"> Predicting clinical decline and conversion to Alzheimer’s disease or dementia using novel Elecsys Aβ(1–42), pTau and tTau CSF immunoassays. </w:t>
      </w:r>
      <w:r w:rsidRPr="00D523D0">
        <w:rPr>
          <w:rFonts w:ascii="Times New Roman" w:hAnsi="Times New Roman" w:cs="Times New Roman"/>
          <w:i/>
          <w:iCs/>
          <w:noProof/>
          <w:szCs w:val="24"/>
        </w:rPr>
        <w:t>Sci. Rep.</w:t>
      </w:r>
      <w:r w:rsidRPr="00D523D0">
        <w:rPr>
          <w:rFonts w:ascii="Times New Roman" w:hAnsi="Times New Roman" w:cs="Times New Roman"/>
          <w:noProof/>
          <w:szCs w:val="24"/>
        </w:rPr>
        <w:t xml:space="preserve"> </w:t>
      </w:r>
      <w:r w:rsidRPr="00D523D0">
        <w:rPr>
          <w:rFonts w:ascii="Times New Roman" w:hAnsi="Times New Roman" w:cs="Times New Roman"/>
          <w:b/>
          <w:bCs/>
          <w:noProof/>
          <w:szCs w:val="24"/>
        </w:rPr>
        <w:t>9</w:t>
      </w:r>
      <w:r w:rsidRPr="00D523D0">
        <w:rPr>
          <w:rFonts w:ascii="Times New Roman" w:hAnsi="Times New Roman" w:cs="Times New Roman"/>
          <w:noProof/>
          <w:szCs w:val="24"/>
        </w:rPr>
        <w:t>, (2019).</w:t>
      </w:r>
    </w:p>
    <w:p w14:paraId="05909A44" w14:textId="77777777" w:rsidR="00D523D0" w:rsidRPr="00D523D0" w:rsidRDefault="00D523D0" w:rsidP="00D523D0">
      <w:pPr>
        <w:widowControl w:val="0"/>
        <w:autoSpaceDE w:val="0"/>
        <w:autoSpaceDN w:val="0"/>
        <w:adjustRightInd w:val="0"/>
        <w:spacing w:line="240" w:lineRule="auto"/>
        <w:ind w:left="640" w:hanging="640"/>
        <w:rPr>
          <w:rFonts w:ascii="Times New Roman" w:hAnsi="Times New Roman" w:cs="Times New Roman"/>
          <w:noProof/>
          <w:szCs w:val="24"/>
        </w:rPr>
      </w:pPr>
      <w:r w:rsidRPr="00D523D0">
        <w:rPr>
          <w:rFonts w:ascii="Times New Roman" w:hAnsi="Times New Roman" w:cs="Times New Roman"/>
          <w:noProof/>
          <w:szCs w:val="24"/>
        </w:rPr>
        <w:t>31.</w:t>
      </w:r>
      <w:r w:rsidRPr="00D523D0">
        <w:rPr>
          <w:rFonts w:ascii="Times New Roman" w:hAnsi="Times New Roman" w:cs="Times New Roman"/>
          <w:noProof/>
          <w:szCs w:val="24"/>
        </w:rPr>
        <w:tab/>
        <w:t xml:space="preserve">Hansson, O. </w:t>
      </w:r>
      <w:r w:rsidRPr="00D523D0">
        <w:rPr>
          <w:rFonts w:ascii="Times New Roman" w:hAnsi="Times New Roman" w:cs="Times New Roman"/>
          <w:i/>
          <w:iCs/>
          <w:noProof/>
          <w:szCs w:val="24"/>
        </w:rPr>
        <w:t>et al.</w:t>
      </w:r>
      <w:r w:rsidRPr="00D523D0">
        <w:rPr>
          <w:rFonts w:ascii="Times New Roman" w:hAnsi="Times New Roman" w:cs="Times New Roman"/>
          <w:noProof/>
          <w:szCs w:val="24"/>
        </w:rPr>
        <w:t xml:space="preserve"> CSF biomarkers of Alzheimer’s disease concord with amyloid-β PET and predict clinical progression: A study of fully automated immunoassays in BioFINDER and ADNI cohorts. </w:t>
      </w:r>
      <w:r w:rsidRPr="00D523D0">
        <w:rPr>
          <w:rFonts w:ascii="Times New Roman" w:hAnsi="Times New Roman" w:cs="Times New Roman"/>
          <w:i/>
          <w:iCs/>
          <w:noProof/>
          <w:szCs w:val="24"/>
        </w:rPr>
        <w:t>Alzheimer’s Dement.</w:t>
      </w:r>
      <w:r w:rsidRPr="00D523D0">
        <w:rPr>
          <w:rFonts w:ascii="Times New Roman" w:hAnsi="Times New Roman" w:cs="Times New Roman"/>
          <w:noProof/>
          <w:szCs w:val="24"/>
        </w:rPr>
        <w:t xml:space="preserve"> </w:t>
      </w:r>
      <w:r w:rsidRPr="00D523D0">
        <w:rPr>
          <w:rFonts w:ascii="Times New Roman" w:hAnsi="Times New Roman" w:cs="Times New Roman"/>
          <w:b/>
          <w:bCs/>
          <w:noProof/>
          <w:szCs w:val="24"/>
        </w:rPr>
        <w:t>14</w:t>
      </w:r>
      <w:r w:rsidRPr="00D523D0">
        <w:rPr>
          <w:rFonts w:ascii="Times New Roman" w:hAnsi="Times New Roman" w:cs="Times New Roman"/>
          <w:noProof/>
          <w:szCs w:val="24"/>
        </w:rPr>
        <w:t>, (2018).</w:t>
      </w:r>
    </w:p>
    <w:p w14:paraId="177AE744" w14:textId="77777777" w:rsidR="00D523D0" w:rsidRPr="00D523D0" w:rsidRDefault="00D523D0" w:rsidP="00D523D0">
      <w:pPr>
        <w:widowControl w:val="0"/>
        <w:autoSpaceDE w:val="0"/>
        <w:autoSpaceDN w:val="0"/>
        <w:adjustRightInd w:val="0"/>
        <w:spacing w:line="240" w:lineRule="auto"/>
        <w:ind w:left="640" w:hanging="640"/>
        <w:rPr>
          <w:rFonts w:ascii="Times New Roman" w:hAnsi="Times New Roman" w:cs="Times New Roman"/>
          <w:noProof/>
          <w:szCs w:val="24"/>
        </w:rPr>
      </w:pPr>
      <w:r w:rsidRPr="00D523D0">
        <w:rPr>
          <w:rFonts w:ascii="Times New Roman" w:hAnsi="Times New Roman" w:cs="Times New Roman"/>
          <w:noProof/>
          <w:szCs w:val="24"/>
        </w:rPr>
        <w:t>32.</w:t>
      </w:r>
      <w:r w:rsidRPr="00D523D0">
        <w:rPr>
          <w:rFonts w:ascii="Times New Roman" w:hAnsi="Times New Roman" w:cs="Times New Roman"/>
          <w:noProof/>
          <w:szCs w:val="24"/>
        </w:rPr>
        <w:tab/>
        <w:t xml:space="preserve">Ranganathan, P., Pramesh, C. &amp; Aggarwal, R. Common pitfalls in statistical analysis: Logistic regression. </w:t>
      </w:r>
      <w:r w:rsidRPr="00D523D0">
        <w:rPr>
          <w:rFonts w:ascii="Times New Roman" w:hAnsi="Times New Roman" w:cs="Times New Roman"/>
          <w:i/>
          <w:iCs/>
          <w:noProof/>
          <w:szCs w:val="24"/>
        </w:rPr>
        <w:t>Perspect. Clin. Res.</w:t>
      </w:r>
      <w:r w:rsidRPr="00D523D0">
        <w:rPr>
          <w:rFonts w:ascii="Times New Roman" w:hAnsi="Times New Roman" w:cs="Times New Roman"/>
          <w:noProof/>
          <w:szCs w:val="24"/>
        </w:rPr>
        <w:t xml:space="preserve"> </w:t>
      </w:r>
      <w:r w:rsidRPr="00D523D0">
        <w:rPr>
          <w:rFonts w:ascii="Times New Roman" w:hAnsi="Times New Roman" w:cs="Times New Roman"/>
          <w:b/>
          <w:bCs/>
          <w:noProof/>
          <w:szCs w:val="24"/>
        </w:rPr>
        <w:t>8</w:t>
      </w:r>
      <w:r w:rsidRPr="00D523D0">
        <w:rPr>
          <w:rFonts w:ascii="Times New Roman" w:hAnsi="Times New Roman" w:cs="Times New Roman"/>
          <w:noProof/>
          <w:szCs w:val="24"/>
        </w:rPr>
        <w:t>, (2017).</w:t>
      </w:r>
    </w:p>
    <w:p w14:paraId="6106D6E5" w14:textId="77777777" w:rsidR="00D523D0" w:rsidRPr="00D523D0" w:rsidRDefault="00D523D0" w:rsidP="00D523D0">
      <w:pPr>
        <w:widowControl w:val="0"/>
        <w:autoSpaceDE w:val="0"/>
        <w:autoSpaceDN w:val="0"/>
        <w:adjustRightInd w:val="0"/>
        <w:spacing w:line="240" w:lineRule="auto"/>
        <w:ind w:left="640" w:hanging="640"/>
        <w:rPr>
          <w:rFonts w:ascii="Times New Roman" w:hAnsi="Times New Roman" w:cs="Times New Roman"/>
          <w:noProof/>
          <w:szCs w:val="24"/>
        </w:rPr>
      </w:pPr>
      <w:r w:rsidRPr="00D523D0">
        <w:rPr>
          <w:rFonts w:ascii="Times New Roman" w:hAnsi="Times New Roman" w:cs="Times New Roman"/>
          <w:noProof/>
          <w:szCs w:val="24"/>
        </w:rPr>
        <w:t>33.</w:t>
      </w:r>
      <w:r w:rsidRPr="00D523D0">
        <w:rPr>
          <w:rFonts w:ascii="Times New Roman" w:hAnsi="Times New Roman" w:cs="Times New Roman"/>
          <w:noProof/>
          <w:szCs w:val="24"/>
        </w:rPr>
        <w:tab/>
        <w:t xml:space="preserve">Parfenov, V. A., Zakharov, V. V., Kabaeva, A. R. &amp; Vakhnina, N. V. Subjective cognitive decline as a predictor of future cognitive decline a systematic review. </w:t>
      </w:r>
      <w:r w:rsidRPr="00D523D0">
        <w:rPr>
          <w:rFonts w:ascii="Times New Roman" w:hAnsi="Times New Roman" w:cs="Times New Roman"/>
          <w:i/>
          <w:iCs/>
          <w:noProof/>
          <w:szCs w:val="24"/>
        </w:rPr>
        <w:t>Dement. e Neuropsychol.</w:t>
      </w:r>
      <w:r w:rsidRPr="00D523D0">
        <w:rPr>
          <w:rFonts w:ascii="Times New Roman" w:hAnsi="Times New Roman" w:cs="Times New Roman"/>
          <w:noProof/>
          <w:szCs w:val="24"/>
        </w:rPr>
        <w:t xml:space="preserve"> </w:t>
      </w:r>
      <w:r w:rsidRPr="00D523D0">
        <w:rPr>
          <w:rFonts w:ascii="Times New Roman" w:hAnsi="Times New Roman" w:cs="Times New Roman"/>
          <w:b/>
          <w:bCs/>
          <w:noProof/>
          <w:szCs w:val="24"/>
        </w:rPr>
        <w:t>14</w:t>
      </w:r>
      <w:r w:rsidRPr="00D523D0">
        <w:rPr>
          <w:rFonts w:ascii="Times New Roman" w:hAnsi="Times New Roman" w:cs="Times New Roman"/>
          <w:noProof/>
          <w:szCs w:val="24"/>
        </w:rPr>
        <w:t>, (2020).</w:t>
      </w:r>
    </w:p>
    <w:p w14:paraId="5E6EFC10" w14:textId="77777777" w:rsidR="00D523D0" w:rsidRPr="00D523D0" w:rsidRDefault="00D523D0" w:rsidP="00D523D0">
      <w:pPr>
        <w:widowControl w:val="0"/>
        <w:autoSpaceDE w:val="0"/>
        <w:autoSpaceDN w:val="0"/>
        <w:adjustRightInd w:val="0"/>
        <w:spacing w:line="240" w:lineRule="auto"/>
        <w:ind w:left="640" w:hanging="640"/>
        <w:rPr>
          <w:rFonts w:ascii="Times New Roman" w:hAnsi="Times New Roman" w:cs="Times New Roman"/>
          <w:noProof/>
          <w:szCs w:val="24"/>
        </w:rPr>
      </w:pPr>
      <w:r w:rsidRPr="00D523D0">
        <w:rPr>
          <w:rFonts w:ascii="Times New Roman" w:hAnsi="Times New Roman" w:cs="Times New Roman"/>
          <w:noProof/>
          <w:szCs w:val="24"/>
        </w:rPr>
        <w:t>34.</w:t>
      </w:r>
      <w:r w:rsidRPr="00D523D0">
        <w:rPr>
          <w:rFonts w:ascii="Times New Roman" w:hAnsi="Times New Roman" w:cs="Times New Roman"/>
          <w:noProof/>
          <w:szCs w:val="24"/>
        </w:rPr>
        <w:tab/>
        <w:t xml:space="preserve">Cole, J. H., Marioni, R. E., Harris, S. E. &amp; Deary, I. J. Brain age and other bodily ‘ages’: implications for neuropsychiatry. </w:t>
      </w:r>
      <w:r w:rsidRPr="00D523D0">
        <w:rPr>
          <w:rFonts w:ascii="Times New Roman" w:hAnsi="Times New Roman" w:cs="Times New Roman"/>
          <w:i/>
          <w:iCs/>
          <w:noProof/>
          <w:szCs w:val="24"/>
        </w:rPr>
        <w:t>Molecular Psychiatry</w:t>
      </w:r>
      <w:r w:rsidRPr="00D523D0">
        <w:rPr>
          <w:rFonts w:ascii="Times New Roman" w:hAnsi="Times New Roman" w:cs="Times New Roman"/>
          <w:noProof/>
          <w:szCs w:val="24"/>
        </w:rPr>
        <w:t xml:space="preserve"> vol. 24 (2019).</w:t>
      </w:r>
    </w:p>
    <w:p w14:paraId="62C8C8BA" w14:textId="77777777" w:rsidR="00D523D0" w:rsidRPr="00D523D0" w:rsidRDefault="00D523D0" w:rsidP="00D523D0">
      <w:pPr>
        <w:widowControl w:val="0"/>
        <w:autoSpaceDE w:val="0"/>
        <w:autoSpaceDN w:val="0"/>
        <w:adjustRightInd w:val="0"/>
        <w:spacing w:line="240" w:lineRule="auto"/>
        <w:ind w:left="640" w:hanging="640"/>
        <w:rPr>
          <w:rFonts w:ascii="Times New Roman" w:hAnsi="Times New Roman" w:cs="Times New Roman"/>
          <w:noProof/>
          <w:szCs w:val="24"/>
        </w:rPr>
      </w:pPr>
      <w:r w:rsidRPr="00D523D0">
        <w:rPr>
          <w:rFonts w:ascii="Times New Roman" w:hAnsi="Times New Roman" w:cs="Times New Roman"/>
          <w:noProof/>
          <w:szCs w:val="24"/>
        </w:rPr>
        <w:t>35.</w:t>
      </w:r>
      <w:r w:rsidRPr="00D523D0">
        <w:rPr>
          <w:rFonts w:ascii="Times New Roman" w:hAnsi="Times New Roman" w:cs="Times New Roman"/>
          <w:noProof/>
          <w:szCs w:val="24"/>
        </w:rPr>
        <w:tab/>
        <w:t xml:space="preserve">Eickhoff, C. R. </w:t>
      </w:r>
      <w:r w:rsidRPr="00D523D0">
        <w:rPr>
          <w:rFonts w:ascii="Times New Roman" w:hAnsi="Times New Roman" w:cs="Times New Roman"/>
          <w:i/>
          <w:iCs/>
          <w:noProof/>
          <w:szCs w:val="24"/>
        </w:rPr>
        <w:t>et al.</w:t>
      </w:r>
      <w:r w:rsidRPr="00D523D0">
        <w:rPr>
          <w:rFonts w:ascii="Times New Roman" w:hAnsi="Times New Roman" w:cs="Times New Roman"/>
          <w:noProof/>
          <w:szCs w:val="24"/>
        </w:rPr>
        <w:t xml:space="preserve"> Advanced brain ageing in Parkinson’s disease is related to disease duration and individual impairment. </w:t>
      </w:r>
      <w:r w:rsidRPr="00D523D0">
        <w:rPr>
          <w:rFonts w:ascii="Times New Roman" w:hAnsi="Times New Roman" w:cs="Times New Roman"/>
          <w:i/>
          <w:iCs/>
          <w:noProof/>
          <w:szCs w:val="24"/>
        </w:rPr>
        <w:t>Brain Commun.</w:t>
      </w:r>
      <w:r w:rsidRPr="00D523D0">
        <w:rPr>
          <w:rFonts w:ascii="Times New Roman" w:hAnsi="Times New Roman" w:cs="Times New Roman"/>
          <w:noProof/>
          <w:szCs w:val="24"/>
        </w:rPr>
        <w:t xml:space="preserve"> </w:t>
      </w:r>
      <w:r w:rsidRPr="00D523D0">
        <w:rPr>
          <w:rFonts w:ascii="Times New Roman" w:hAnsi="Times New Roman" w:cs="Times New Roman"/>
          <w:b/>
          <w:bCs/>
          <w:noProof/>
          <w:szCs w:val="24"/>
        </w:rPr>
        <w:t>3</w:t>
      </w:r>
      <w:r w:rsidRPr="00D523D0">
        <w:rPr>
          <w:rFonts w:ascii="Times New Roman" w:hAnsi="Times New Roman" w:cs="Times New Roman"/>
          <w:noProof/>
          <w:szCs w:val="24"/>
        </w:rPr>
        <w:t>, (2021).</w:t>
      </w:r>
    </w:p>
    <w:p w14:paraId="4BC97C62" w14:textId="77777777" w:rsidR="00D523D0" w:rsidRPr="00D523D0" w:rsidRDefault="00D523D0" w:rsidP="00D523D0">
      <w:pPr>
        <w:widowControl w:val="0"/>
        <w:autoSpaceDE w:val="0"/>
        <w:autoSpaceDN w:val="0"/>
        <w:adjustRightInd w:val="0"/>
        <w:spacing w:line="240" w:lineRule="auto"/>
        <w:ind w:left="640" w:hanging="640"/>
        <w:rPr>
          <w:rFonts w:ascii="Times New Roman" w:hAnsi="Times New Roman" w:cs="Times New Roman"/>
          <w:noProof/>
          <w:szCs w:val="24"/>
        </w:rPr>
      </w:pPr>
      <w:r w:rsidRPr="00D523D0">
        <w:rPr>
          <w:rFonts w:ascii="Times New Roman" w:hAnsi="Times New Roman" w:cs="Times New Roman"/>
          <w:noProof/>
          <w:szCs w:val="24"/>
        </w:rPr>
        <w:t>36.</w:t>
      </w:r>
      <w:r w:rsidRPr="00D523D0">
        <w:rPr>
          <w:rFonts w:ascii="Times New Roman" w:hAnsi="Times New Roman" w:cs="Times New Roman"/>
          <w:noProof/>
          <w:szCs w:val="24"/>
        </w:rPr>
        <w:tab/>
        <w:t xml:space="preserve">Wrigglesworth, J. </w:t>
      </w:r>
      <w:r w:rsidRPr="00D523D0">
        <w:rPr>
          <w:rFonts w:ascii="Times New Roman" w:hAnsi="Times New Roman" w:cs="Times New Roman"/>
          <w:i/>
          <w:iCs/>
          <w:noProof/>
          <w:szCs w:val="24"/>
        </w:rPr>
        <w:t>et al.</w:t>
      </w:r>
      <w:r w:rsidRPr="00D523D0">
        <w:rPr>
          <w:rFonts w:ascii="Times New Roman" w:hAnsi="Times New Roman" w:cs="Times New Roman"/>
          <w:noProof/>
          <w:szCs w:val="24"/>
        </w:rPr>
        <w:t xml:space="preserve"> Factors associated with brain ageing - a systematic review. </w:t>
      </w:r>
      <w:r w:rsidRPr="00D523D0">
        <w:rPr>
          <w:rFonts w:ascii="Times New Roman" w:hAnsi="Times New Roman" w:cs="Times New Roman"/>
          <w:i/>
          <w:iCs/>
          <w:noProof/>
          <w:szCs w:val="24"/>
        </w:rPr>
        <w:t>BMC Neurol.</w:t>
      </w:r>
      <w:r w:rsidRPr="00D523D0">
        <w:rPr>
          <w:rFonts w:ascii="Times New Roman" w:hAnsi="Times New Roman" w:cs="Times New Roman"/>
          <w:noProof/>
          <w:szCs w:val="24"/>
        </w:rPr>
        <w:t xml:space="preserve"> </w:t>
      </w:r>
      <w:r w:rsidRPr="00D523D0">
        <w:rPr>
          <w:rFonts w:ascii="Times New Roman" w:hAnsi="Times New Roman" w:cs="Times New Roman"/>
          <w:b/>
          <w:bCs/>
          <w:noProof/>
          <w:szCs w:val="24"/>
        </w:rPr>
        <w:t>21</w:t>
      </w:r>
      <w:r w:rsidRPr="00D523D0">
        <w:rPr>
          <w:rFonts w:ascii="Times New Roman" w:hAnsi="Times New Roman" w:cs="Times New Roman"/>
          <w:noProof/>
          <w:szCs w:val="24"/>
        </w:rPr>
        <w:t>, (2021).</w:t>
      </w:r>
    </w:p>
    <w:p w14:paraId="0BB59C43" w14:textId="77777777" w:rsidR="00D523D0" w:rsidRPr="00D523D0" w:rsidRDefault="00D523D0" w:rsidP="00D523D0">
      <w:pPr>
        <w:widowControl w:val="0"/>
        <w:autoSpaceDE w:val="0"/>
        <w:autoSpaceDN w:val="0"/>
        <w:adjustRightInd w:val="0"/>
        <w:spacing w:line="240" w:lineRule="auto"/>
        <w:ind w:left="640" w:hanging="640"/>
        <w:rPr>
          <w:rFonts w:ascii="Times New Roman" w:hAnsi="Times New Roman" w:cs="Times New Roman"/>
          <w:noProof/>
          <w:szCs w:val="24"/>
        </w:rPr>
      </w:pPr>
      <w:r w:rsidRPr="00D523D0">
        <w:rPr>
          <w:rFonts w:ascii="Times New Roman" w:hAnsi="Times New Roman" w:cs="Times New Roman"/>
          <w:noProof/>
          <w:szCs w:val="24"/>
        </w:rPr>
        <w:t>37.</w:t>
      </w:r>
      <w:r w:rsidRPr="00D523D0">
        <w:rPr>
          <w:rFonts w:ascii="Times New Roman" w:hAnsi="Times New Roman" w:cs="Times New Roman"/>
          <w:noProof/>
          <w:szCs w:val="24"/>
        </w:rPr>
        <w:tab/>
        <w:t xml:space="preserve">Goldstein, G. &amp; Shelly, C. Does the Right Hemisphere Age More Rapidly than the Left? </w:t>
      </w:r>
      <w:r w:rsidRPr="00D523D0">
        <w:rPr>
          <w:rFonts w:ascii="Times New Roman" w:hAnsi="Times New Roman" w:cs="Times New Roman"/>
          <w:i/>
          <w:iCs/>
          <w:noProof/>
          <w:szCs w:val="24"/>
        </w:rPr>
        <w:t>J. Clin. Neuropsychol.</w:t>
      </w:r>
      <w:r w:rsidRPr="00D523D0">
        <w:rPr>
          <w:rFonts w:ascii="Times New Roman" w:hAnsi="Times New Roman" w:cs="Times New Roman"/>
          <w:noProof/>
          <w:szCs w:val="24"/>
        </w:rPr>
        <w:t xml:space="preserve"> </w:t>
      </w:r>
      <w:r w:rsidRPr="00D523D0">
        <w:rPr>
          <w:rFonts w:ascii="Times New Roman" w:hAnsi="Times New Roman" w:cs="Times New Roman"/>
          <w:b/>
          <w:bCs/>
          <w:noProof/>
          <w:szCs w:val="24"/>
        </w:rPr>
        <w:t>3</w:t>
      </w:r>
      <w:r w:rsidRPr="00D523D0">
        <w:rPr>
          <w:rFonts w:ascii="Times New Roman" w:hAnsi="Times New Roman" w:cs="Times New Roman"/>
          <w:noProof/>
          <w:szCs w:val="24"/>
        </w:rPr>
        <w:t>, (1981).</w:t>
      </w:r>
    </w:p>
    <w:p w14:paraId="513875F4" w14:textId="77777777" w:rsidR="00D523D0" w:rsidRPr="00D523D0" w:rsidRDefault="00D523D0" w:rsidP="00D523D0">
      <w:pPr>
        <w:widowControl w:val="0"/>
        <w:autoSpaceDE w:val="0"/>
        <w:autoSpaceDN w:val="0"/>
        <w:adjustRightInd w:val="0"/>
        <w:spacing w:line="240" w:lineRule="auto"/>
        <w:ind w:left="640" w:hanging="640"/>
        <w:rPr>
          <w:rFonts w:ascii="Times New Roman" w:hAnsi="Times New Roman" w:cs="Times New Roman"/>
          <w:noProof/>
          <w:szCs w:val="24"/>
        </w:rPr>
      </w:pPr>
      <w:r w:rsidRPr="00D523D0">
        <w:rPr>
          <w:rFonts w:ascii="Times New Roman" w:hAnsi="Times New Roman" w:cs="Times New Roman"/>
          <w:noProof/>
          <w:szCs w:val="24"/>
        </w:rPr>
        <w:t>38.</w:t>
      </w:r>
      <w:r w:rsidRPr="00D523D0">
        <w:rPr>
          <w:rFonts w:ascii="Times New Roman" w:hAnsi="Times New Roman" w:cs="Times New Roman"/>
          <w:noProof/>
          <w:szCs w:val="24"/>
        </w:rPr>
        <w:tab/>
        <w:t xml:space="preserve">Dolcos, F., Rice, H. J. &amp; Cabeza, R. Hemispheric asymmetry and aging: Right hemisphere decline or asymmetry reduction. </w:t>
      </w:r>
      <w:r w:rsidRPr="00D523D0">
        <w:rPr>
          <w:rFonts w:ascii="Times New Roman" w:hAnsi="Times New Roman" w:cs="Times New Roman"/>
          <w:i/>
          <w:iCs/>
          <w:noProof/>
          <w:szCs w:val="24"/>
        </w:rPr>
        <w:t>Neurosci. Biobehav. Rev.</w:t>
      </w:r>
      <w:r w:rsidRPr="00D523D0">
        <w:rPr>
          <w:rFonts w:ascii="Times New Roman" w:hAnsi="Times New Roman" w:cs="Times New Roman"/>
          <w:noProof/>
          <w:szCs w:val="24"/>
        </w:rPr>
        <w:t xml:space="preserve"> </w:t>
      </w:r>
      <w:r w:rsidRPr="00D523D0">
        <w:rPr>
          <w:rFonts w:ascii="Times New Roman" w:hAnsi="Times New Roman" w:cs="Times New Roman"/>
          <w:b/>
          <w:bCs/>
          <w:noProof/>
          <w:szCs w:val="24"/>
        </w:rPr>
        <w:t>26</w:t>
      </w:r>
      <w:r w:rsidRPr="00D523D0">
        <w:rPr>
          <w:rFonts w:ascii="Times New Roman" w:hAnsi="Times New Roman" w:cs="Times New Roman"/>
          <w:noProof/>
          <w:szCs w:val="24"/>
        </w:rPr>
        <w:t>, (2002).</w:t>
      </w:r>
    </w:p>
    <w:p w14:paraId="7E11F3A5" w14:textId="77777777" w:rsidR="00D523D0" w:rsidRPr="00D523D0" w:rsidRDefault="00D523D0" w:rsidP="00D523D0">
      <w:pPr>
        <w:widowControl w:val="0"/>
        <w:autoSpaceDE w:val="0"/>
        <w:autoSpaceDN w:val="0"/>
        <w:adjustRightInd w:val="0"/>
        <w:spacing w:line="240" w:lineRule="auto"/>
        <w:ind w:left="640" w:hanging="640"/>
        <w:rPr>
          <w:rFonts w:ascii="Times New Roman" w:hAnsi="Times New Roman" w:cs="Times New Roman"/>
          <w:noProof/>
        </w:rPr>
      </w:pPr>
      <w:r w:rsidRPr="00D523D0">
        <w:rPr>
          <w:rFonts w:ascii="Times New Roman" w:hAnsi="Times New Roman" w:cs="Times New Roman"/>
          <w:noProof/>
          <w:szCs w:val="24"/>
        </w:rPr>
        <w:t>39.</w:t>
      </w:r>
      <w:r w:rsidRPr="00D523D0">
        <w:rPr>
          <w:rFonts w:ascii="Times New Roman" w:hAnsi="Times New Roman" w:cs="Times New Roman"/>
          <w:noProof/>
          <w:szCs w:val="24"/>
        </w:rPr>
        <w:tab/>
        <w:t xml:space="preserve">Bischof, G. N. </w:t>
      </w:r>
      <w:r w:rsidRPr="00D523D0">
        <w:rPr>
          <w:rFonts w:ascii="Times New Roman" w:hAnsi="Times New Roman" w:cs="Times New Roman"/>
          <w:i/>
          <w:iCs/>
          <w:noProof/>
          <w:szCs w:val="24"/>
        </w:rPr>
        <w:t>et al.</w:t>
      </w:r>
      <w:r w:rsidRPr="00D523D0">
        <w:rPr>
          <w:rFonts w:ascii="Times New Roman" w:hAnsi="Times New Roman" w:cs="Times New Roman"/>
          <w:noProof/>
          <w:szCs w:val="24"/>
        </w:rPr>
        <w:t xml:space="preserve"> Impact of tau and amyloid burden on glucose metabolism in Alzheimer’s disease. </w:t>
      </w:r>
      <w:r w:rsidRPr="00D523D0">
        <w:rPr>
          <w:rFonts w:ascii="Times New Roman" w:hAnsi="Times New Roman" w:cs="Times New Roman"/>
          <w:i/>
          <w:iCs/>
          <w:noProof/>
          <w:szCs w:val="24"/>
        </w:rPr>
        <w:t>Ann. Clin. Transl. Neurol.</w:t>
      </w:r>
      <w:r w:rsidRPr="00D523D0">
        <w:rPr>
          <w:rFonts w:ascii="Times New Roman" w:hAnsi="Times New Roman" w:cs="Times New Roman"/>
          <w:noProof/>
          <w:szCs w:val="24"/>
        </w:rPr>
        <w:t xml:space="preserve"> (2016) doi:10.1002/acn3.339.</w:t>
      </w:r>
    </w:p>
    <w:p w14:paraId="6D947952" w14:textId="1ECD408B" w:rsidR="00AE19B7" w:rsidRPr="000F7936" w:rsidRDefault="00AE19B7">
      <w:pPr>
        <w:rPr>
          <w:rFonts w:ascii="Times New Roman" w:eastAsia="Times New Roman" w:hAnsi="Times New Roman" w:cs="Times New Roman"/>
          <w:color w:val="000000"/>
          <w:lang w:val="en-US"/>
        </w:rPr>
      </w:pPr>
      <w:r w:rsidRPr="000F7936">
        <w:rPr>
          <w:rFonts w:ascii="Times New Roman" w:eastAsia="Times New Roman" w:hAnsi="Times New Roman" w:cs="Times New Roman"/>
          <w:color w:val="000000"/>
          <w:lang w:val="en-US"/>
        </w:rPr>
        <w:fldChar w:fldCharType="end"/>
      </w:r>
      <w:r w:rsidRPr="000F7936">
        <w:rPr>
          <w:rFonts w:ascii="Times New Roman" w:eastAsia="Times New Roman" w:hAnsi="Times New Roman" w:cs="Times New Roman"/>
          <w:color w:val="000000"/>
          <w:lang w:val="en-US"/>
        </w:rPr>
        <w:br w:type="page"/>
      </w:r>
    </w:p>
    <w:p w14:paraId="3CA1C0A9" w14:textId="1D21C77F" w:rsidR="00B57FD3" w:rsidRDefault="00B57FD3" w:rsidP="00B57FD3">
      <w:pPr>
        <w:spacing w:line="480" w:lineRule="auto"/>
        <w:rPr>
          <w:rFonts w:ascii="Times New Roman" w:hAnsi="Times New Roman" w:cs="Times New Roman"/>
          <w:b/>
          <w:caps/>
          <w:sz w:val="20"/>
          <w:szCs w:val="20"/>
          <w:lang w:val="en-GB"/>
        </w:rPr>
      </w:pPr>
      <w:r w:rsidRPr="00050645">
        <w:rPr>
          <w:rFonts w:ascii="Times New Roman" w:hAnsi="Times New Roman" w:cs="Times New Roman"/>
          <w:b/>
          <w:caps/>
          <w:sz w:val="20"/>
          <w:szCs w:val="20"/>
          <w:lang w:val="en-GB"/>
        </w:rPr>
        <w:lastRenderedPageBreak/>
        <w:t>Statements &amp; Declarations</w:t>
      </w:r>
    </w:p>
    <w:p w14:paraId="33EF23FC" w14:textId="115DA449" w:rsidR="00B57FD3" w:rsidRDefault="00B57FD3" w:rsidP="00B57FD3">
      <w:pPr>
        <w:spacing w:line="480" w:lineRule="auto"/>
        <w:rPr>
          <w:rFonts w:ascii="Times New Roman" w:hAnsi="Times New Roman" w:cs="Times New Roman"/>
          <w:b/>
          <w:caps/>
          <w:sz w:val="20"/>
          <w:szCs w:val="20"/>
          <w:lang w:val="en-GB"/>
        </w:rPr>
      </w:pPr>
      <w:r w:rsidRPr="00050645">
        <w:rPr>
          <w:rFonts w:ascii="Times New Roman" w:hAnsi="Times New Roman" w:cs="Times New Roman"/>
          <w:b/>
          <w:caps/>
          <w:sz w:val="20"/>
          <w:szCs w:val="20"/>
          <w:lang w:val="en-GB"/>
        </w:rPr>
        <w:t>Author Contributions</w:t>
      </w:r>
    </w:p>
    <w:p w14:paraId="50744F13" w14:textId="4E195AE6" w:rsidR="00BC4F23" w:rsidRPr="00BC4F23" w:rsidRDefault="00BC4F23" w:rsidP="00B57FD3">
      <w:pPr>
        <w:spacing w:line="480" w:lineRule="auto"/>
        <w:rPr>
          <w:rFonts w:ascii="Times New Roman" w:hAnsi="Times New Roman" w:cs="Times New Roman"/>
          <w:sz w:val="20"/>
          <w:szCs w:val="20"/>
          <w:lang w:val="en-GB"/>
        </w:rPr>
      </w:pPr>
      <w:r w:rsidRPr="00050645">
        <w:rPr>
          <w:rFonts w:ascii="Times New Roman" w:hAnsi="Times New Roman" w:cs="Times New Roman"/>
          <w:sz w:val="20"/>
          <w:szCs w:val="20"/>
          <w:lang w:val="en-US"/>
        </w:rPr>
        <w:t xml:space="preserve">All authors contributed to the study conception and design. </w:t>
      </w:r>
      <w:proofErr w:type="gramStart"/>
      <w:r w:rsidRPr="00050645">
        <w:rPr>
          <w:rFonts w:ascii="Times New Roman" w:hAnsi="Times New Roman" w:cs="Times New Roman"/>
          <w:sz w:val="20"/>
          <w:szCs w:val="20"/>
          <w:lang w:val="en-US"/>
        </w:rPr>
        <w:t>Material preparation, data collection and analysis were performed by ED</w:t>
      </w:r>
      <w:r>
        <w:rPr>
          <w:rFonts w:ascii="Times New Roman" w:hAnsi="Times New Roman" w:cs="Times New Roman"/>
          <w:sz w:val="20"/>
          <w:szCs w:val="20"/>
          <w:lang w:val="en-US"/>
        </w:rPr>
        <w:t xml:space="preserve"> and GA</w:t>
      </w:r>
      <w:r w:rsidRPr="00050645">
        <w:rPr>
          <w:rFonts w:ascii="Times New Roman" w:hAnsi="Times New Roman" w:cs="Times New Roman"/>
          <w:sz w:val="20"/>
          <w:szCs w:val="20"/>
          <w:lang w:val="en-US"/>
        </w:rPr>
        <w:t xml:space="preserve">, in support of </w:t>
      </w:r>
      <w:r>
        <w:rPr>
          <w:rFonts w:ascii="Times New Roman" w:hAnsi="Times New Roman" w:cs="Times New Roman"/>
          <w:sz w:val="20"/>
          <w:szCs w:val="20"/>
          <w:lang w:val="en-US"/>
        </w:rPr>
        <w:t>KP and MH</w:t>
      </w:r>
      <w:proofErr w:type="gramEnd"/>
      <w:r w:rsidRPr="00050645">
        <w:rPr>
          <w:rFonts w:ascii="Times New Roman" w:hAnsi="Times New Roman" w:cs="Times New Roman"/>
          <w:sz w:val="20"/>
          <w:szCs w:val="20"/>
          <w:lang w:val="en-US"/>
        </w:rPr>
        <w:t xml:space="preserve">. </w:t>
      </w:r>
      <w:r>
        <w:rPr>
          <w:rFonts w:ascii="Times New Roman" w:hAnsi="Times New Roman" w:cs="Times New Roman"/>
          <w:sz w:val="20"/>
          <w:szCs w:val="20"/>
          <w:lang w:val="en-US"/>
        </w:rPr>
        <w:t xml:space="preserve">KP, </w:t>
      </w:r>
      <w:proofErr w:type="spellStart"/>
      <w:r>
        <w:rPr>
          <w:rFonts w:ascii="Times New Roman" w:hAnsi="Times New Roman" w:cs="Times New Roman"/>
          <w:sz w:val="20"/>
          <w:szCs w:val="20"/>
          <w:lang w:val="en-US"/>
        </w:rPr>
        <w:t>TvE</w:t>
      </w:r>
      <w:proofErr w:type="spellEnd"/>
      <w:r w:rsidR="004B68D9">
        <w:rPr>
          <w:rFonts w:ascii="Times New Roman" w:hAnsi="Times New Roman" w:cs="Times New Roman"/>
          <w:sz w:val="20"/>
          <w:szCs w:val="20"/>
          <w:lang w:val="en-US"/>
        </w:rPr>
        <w:t>, SE</w:t>
      </w:r>
      <w:r>
        <w:rPr>
          <w:rFonts w:ascii="Times New Roman" w:hAnsi="Times New Roman" w:cs="Times New Roman"/>
          <w:sz w:val="20"/>
          <w:szCs w:val="20"/>
          <w:lang w:val="en-US"/>
        </w:rPr>
        <w:t xml:space="preserve"> and AD</w:t>
      </w:r>
      <w:r w:rsidRPr="00050645">
        <w:rPr>
          <w:rFonts w:ascii="Times New Roman" w:hAnsi="Times New Roman" w:cs="Times New Roman"/>
          <w:iCs/>
          <w:sz w:val="20"/>
          <w:szCs w:val="20"/>
          <w:lang w:val="en-GB"/>
        </w:rPr>
        <w:t xml:space="preserve"> jointly supervised this work.</w:t>
      </w:r>
      <w:r w:rsidRPr="00050645">
        <w:rPr>
          <w:rFonts w:ascii="Times New Roman" w:hAnsi="Times New Roman" w:cs="Times New Roman"/>
          <w:sz w:val="20"/>
          <w:szCs w:val="20"/>
          <w:lang w:val="en-US"/>
        </w:rPr>
        <w:t xml:space="preserve"> </w:t>
      </w:r>
      <w:proofErr w:type="gramStart"/>
      <w:r w:rsidR="003C370D">
        <w:rPr>
          <w:rFonts w:ascii="Times New Roman" w:hAnsi="Times New Roman" w:cs="Times New Roman"/>
          <w:sz w:val="20"/>
          <w:szCs w:val="20"/>
          <w:lang w:val="en-US"/>
        </w:rPr>
        <w:t>DELCODE data was provided by MD and HB</w:t>
      </w:r>
      <w:proofErr w:type="gramEnd"/>
      <w:r w:rsidR="003C370D">
        <w:rPr>
          <w:rFonts w:ascii="Times New Roman" w:hAnsi="Times New Roman" w:cs="Times New Roman"/>
          <w:sz w:val="20"/>
          <w:szCs w:val="20"/>
          <w:lang w:val="en-US"/>
        </w:rPr>
        <w:t xml:space="preserve">. </w:t>
      </w:r>
      <w:proofErr w:type="gramStart"/>
      <w:r w:rsidRPr="00050645">
        <w:rPr>
          <w:rFonts w:ascii="Times New Roman" w:hAnsi="Times New Roman" w:cs="Times New Roman"/>
          <w:sz w:val="20"/>
          <w:szCs w:val="20"/>
          <w:lang w:val="en-US"/>
        </w:rPr>
        <w:t>The first draft of the manuscript was written by ED</w:t>
      </w:r>
      <w:proofErr w:type="gramEnd"/>
      <w:r w:rsidRPr="00050645">
        <w:rPr>
          <w:rFonts w:ascii="Times New Roman" w:hAnsi="Times New Roman" w:cs="Times New Roman"/>
          <w:sz w:val="20"/>
          <w:szCs w:val="20"/>
          <w:lang w:val="en-US"/>
        </w:rPr>
        <w:t xml:space="preserve"> and all authors commented on previous versions of the manuscript. All authors read and approved the final manuscript.</w:t>
      </w:r>
    </w:p>
    <w:p w14:paraId="152EC221" w14:textId="77777777" w:rsidR="00B57FD3" w:rsidRPr="00050645" w:rsidRDefault="00B57FD3" w:rsidP="00B57FD3">
      <w:pPr>
        <w:tabs>
          <w:tab w:val="left" w:pos="993"/>
          <w:tab w:val="left" w:pos="7513"/>
        </w:tabs>
        <w:spacing w:line="480" w:lineRule="auto"/>
        <w:jc w:val="both"/>
        <w:rPr>
          <w:rFonts w:ascii="Times New Roman" w:hAnsi="Times New Roman" w:cs="Times New Roman"/>
          <w:b/>
          <w:iCs/>
          <w:sz w:val="20"/>
          <w:szCs w:val="20"/>
          <w:lang w:val="en-GB"/>
        </w:rPr>
      </w:pPr>
      <w:r w:rsidRPr="00050645">
        <w:rPr>
          <w:rFonts w:ascii="Times New Roman" w:hAnsi="Times New Roman" w:cs="Times New Roman"/>
          <w:b/>
          <w:iCs/>
          <w:sz w:val="20"/>
          <w:szCs w:val="20"/>
          <w:lang w:val="en-GB"/>
        </w:rPr>
        <w:t>COMPETING INTERESTS</w:t>
      </w:r>
    </w:p>
    <w:p w14:paraId="76FE0FB9" w14:textId="4925467B" w:rsidR="009822FF" w:rsidRDefault="004B68D9" w:rsidP="00B57FD3">
      <w:pPr>
        <w:spacing w:after="0" w:line="240" w:lineRule="auto"/>
        <w:textAlignment w:val="baseline"/>
        <w:rPr>
          <w:ins w:id="14" w:author="Microsoft Office User" w:date="2022-06-07T10:45:00Z"/>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MH reports no conflict of interest.</w:t>
      </w:r>
    </w:p>
    <w:p w14:paraId="360DBE64" w14:textId="484DD6C6" w:rsidR="004B68D9" w:rsidRDefault="004B68D9" w:rsidP="00B57FD3">
      <w:pPr>
        <w:spacing w:after="0" w:line="240" w:lineRule="auto"/>
        <w:textAlignment w:val="baseline"/>
        <w:rPr>
          <w:ins w:id="15" w:author="Microsoft Office User" w:date="2022-06-07T10:45:00Z"/>
          <w:rFonts w:ascii="Times New Roman" w:eastAsia="Times New Roman" w:hAnsi="Times New Roman" w:cs="Times New Roman"/>
          <w:color w:val="000000"/>
          <w:lang w:val="en-US"/>
        </w:rPr>
      </w:pPr>
    </w:p>
    <w:p w14:paraId="6D35389A" w14:textId="45389B99" w:rsidR="004B68D9" w:rsidRPr="00C65248" w:rsidRDefault="004B68D9" w:rsidP="00B57FD3">
      <w:pPr>
        <w:spacing w:after="0" w:line="240" w:lineRule="auto"/>
        <w:textAlignment w:val="baseline"/>
        <w:rPr>
          <w:rFonts w:ascii="Times New Roman" w:eastAsia="Times New Roman" w:hAnsi="Times New Roman" w:cs="Times New Roman"/>
          <w:b/>
          <w:smallCaps/>
          <w:color w:val="000000"/>
          <w:lang w:val="en-US"/>
        </w:rPr>
      </w:pPr>
      <w:r w:rsidRPr="00C65248">
        <w:rPr>
          <w:rFonts w:ascii="Times New Roman" w:eastAsia="Times New Roman" w:hAnsi="Times New Roman" w:cs="Times New Roman"/>
          <w:b/>
          <w:smallCaps/>
          <w:color w:val="000000"/>
          <w:lang w:val="en-US"/>
        </w:rPr>
        <w:t>Funding</w:t>
      </w:r>
    </w:p>
    <w:p w14:paraId="27B60DF5" w14:textId="0E422D86" w:rsidR="004B68D9" w:rsidRDefault="004B68D9" w:rsidP="00B57FD3">
      <w:pPr>
        <w:spacing w:after="0" w:line="240" w:lineRule="auto"/>
        <w:textAlignment w:val="baseline"/>
        <w:rPr>
          <w:ins w:id="16" w:author="Microsoft Office User" w:date="2022-06-07T10:45:00Z"/>
          <w:rFonts w:ascii="Times New Roman" w:eastAsia="Times New Roman" w:hAnsi="Times New Roman" w:cs="Times New Roman"/>
          <w:color w:val="000000"/>
          <w:lang w:val="en-US"/>
        </w:rPr>
      </w:pPr>
      <w:commentRangeStart w:id="17"/>
    </w:p>
    <w:p w14:paraId="1BD92607" w14:textId="3FD85CDD" w:rsidR="004B68D9" w:rsidRDefault="004B68D9" w:rsidP="00B57FD3">
      <w:pPr>
        <w:spacing w:after="0" w:line="240" w:lineRule="auto"/>
        <w:textAlignment w:val="baseline"/>
        <w:rPr>
          <w:rFonts w:ascii="Times New Roman" w:eastAsia="Times New Roman" w:hAnsi="Times New Roman" w:cs="Times New Roman"/>
          <w:color w:val="000000"/>
          <w:lang w:val="en-US"/>
        </w:rPr>
      </w:pPr>
      <w:proofErr w:type="gramStart"/>
      <w:ins w:id="18" w:author="Microsoft Office User" w:date="2022-06-07T10:45:00Z">
        <w:r>
          <w:rPr>
            <w:rFonts w:ascii="Times New Roman" w:eastAsia="Times New Roman" w:hAnsi="Times New Roman" w:cs="Times New Roman"/>
            <w:color w:val="000000"/>
            <w:lang w:val="en-US"/>
          </w:rPr>
          <w:t>Maybe mention SFB?</w:t>
        </w:r>
      </w:ins>
      <w:commentRangeEnd w:id="17"/>
      <w:proofErr w:type="gramEnd"/>
      <w:r w:rsidR="00C65248">
        <w:rPr>
          <w:rStyle w:val="Kommentarzeichen"/>
        </w:rPr>
        <w:commentReference w:id="17"/>
      </w:r>
    </w:p>
    <w:p w14:paraId="6A6F71E9" w14:textId="183D8DF6" w:rsidR="00C65248" w:rsidRPr="00C65248" w:rsidRDefault="00C65248" w:rsidP="00C65248">
      <w:pPr>
        <w:spacing w:after="0" w:line="480" w:lineRule="auto"/>
        <w:textAlignment w:val="baseline"/>
        <w:rPr>
          <w:rFonts w:ascii="Times New Roman" w:eastAsia="Times New Roman" w:hAnsi="Times New Roman" w:cs="Times New Roman"/>
          <w:color w:val="000000"/>
          <w:lang w:val="en-US"/>
        </w:rPr>
      </w:pPr>
      <w:proofErr w:type="gramStart"/>
      <w:r w:rsidRPr="00C65248">
        <w:rPr>
          <w:rFonts w:ascii="Times New Roman" w:hAnsi="Times New Roman" w:cs="Times New Roman"/>
          <w:iCs/>
          <w:color w:val="000000"/>
          <w:lang w:val="en-US"/>
        </w:rPr>
        <w:t>Data collection and sharing for this project was funded by the Alzheimer's Disease Neuroimaging Initiative (ADNI) (National Institutes of Health Grant U01 AG024904) and DOD ADNI (Department of Defense award number W81XWH-12-2-0012)</w:t>
      </w:r>
      <w:proofErr w:type="gramEnd"/>
      <w:r w:rsidRPr="00C65248">
        <w:rPr>
          <w:rFonts w:ascii="Times New Roman" w:hAnsi="Times New Roman" w:cs="Times New Roman"/>
          <w:iCs/>
          <w:color w:val="000000"/>
          <w:lang w:val="en-US"/>
        </w:rPr>
        <w:t xml:space="preserve">. </w:t>
      </w:r>
      <w:proofErr w:type="gramStart"/>
      <w:r w:rsidRPr="00C65248">
        <w:rPr>
          <w:rFonts w:ascii="Times New Roman" w:hAnsi="Times New Roman" w:cs="Times New Roman"/>
          <w:iCs/>
          <w:color w:val="000000"/>
          <w:lang w:val="en-US"/>
        </w:rPr>
        <w:t xml:space="preserve">ADNI is funded by the National Institute on Aging, the National Institute of Biomedical Imaging and Bioengineering, and through generous contributions from the following: AbbVie, Alzheimer's Association; Alzheimer's Drug Discovery Foundation; </w:t>
      </w:r>
      <w:proofErr w:type="spellStart"/>
      <w:r w:rsidRPr="00C65248">
        <w:rPr>
          <w:rFonts w:ascii="Times New Roman" w:hAnsi="Times New Roman" w:cs="Times New Roman"/>
          <w:iCs/>
          <w:color w:val="000000"/>
          <w:lang w:val="en-US"/>
        </w:rPr>
        <w:t>Araclon</w:t>
      </w:r>
      <w:proofErr w:type="spellEnd"/>
      <w:r w:rsidRPr="00C65248">
        <w:rPr>
          <w:rFonts w:ascii="Times New Roman" w:hAnsi="Times New Roman" w:cs="Times New Roman"/>
          <w:iCs/>
          <w:color w:val="000000"/>
          <w:lang w:val="en-US"/>
        </w:rPr>
        <w:t xml:space="preserve"> Biotech; </w:t>
      </w:r>
      <w:proofErr w:type="spellStart"/>
      <w:r w:rsidRPr="00C65248">
        <w:rPr>
          <w:rFonts w:ascii="Times New Roman" w:hAnsi="Times New Roman" w:cs="Times New Roman"/>
          <w:iCs/>
          <w:color w:val="000000"/>
          <w:lang w:val="en-US"/>
        </w:rPr>
        <w:t>BioClinica</w:t>
      </w:r>
      <w:proofErr w:type="spellEnd"/>
      <w:r w:rsidRPr="00C65248">
        <w:rPr>
          <w:rFonts w:ascii="Times New Roman" w:hAnsi="Times New Roman" w:cs="Times New Roman"/>
          <w:iCs/>
          <w:color w:val="000000"/>
          <w:lang w:val="en-US"/>
        </w:rPr>
        <w:t xml:space="preserve">, Inc.; Biogen; Bristol-Myers Squibb Company; </w:t>
      </w:r>
      <w:proofErr w:type="spellStart"/>
      <w:r w:rsidRPr="00C65248">
        <w:rPr>
          <w:rFonts w:ascii="Times New Roman" w:hAnsi="Times New Roman" w:cs="Times New Roman"/>
          <w:iCs/>
          <w:color w:val="000000"/>
          <w:lang w:val="en-US"/>
        </w:rPr>
        <w:t>CereSpir</w:t>
      </w:r>
      <w:proofErr w:type="spellEnd"/>
      <w:r w:rsidRPr="00C65248">
        <w:rPr>
          <w:rFonts w:ascii="Times New Roman" w:hAnsi="Times New Roman" w:cs="Times New Roman"/>
          <w:iCs/>
          <w:color w:val="000000"/>
          <w:lang w:val="en-US"/>
        </w:rPr>
        <w:t xml:space="preserve">, Inc.; </w:t>
      </w:r>
      <w:proofErr w:type="spellStart"/>
      <w:r w:rsidRPr="00C65248">
        <w:rPr>
          <w:rFonts w:ascii="Times New Roman" w:hAnsi="Times New Roman" w:cs="Times New Roman"/>
          <w:iCs/>
          <w:color w:val="000000"/>
          <w:lang w:val="en-US"/>
        </w:rPr>
        <w:t>Cogstate</w:t>
      </w:r>
      <w:proofErr w:type="spellEnd"/>
      <w:r w:rsidRPr="00C65248">
        <w:rPr>
          <w:rFonts w:ascii="Times New Roman" w:hAnsi="Times New Roman" w:cs="Times New Roman"/>
          <w:iCs/>
          <w:color w:val="000000"/>
          <w:lang w:val="en-US"/>
        </w:rPr>
        <w:t xml:space="preserve">; Eisai Inc.; Elan Pharmaceuticals, Inc.; Eli Lilly and Company; </w:t>
      </w:r>
      <w:proofErr w:type="spellStart"/>
      <w:r w:rsidRPr="00C65248">
        <w:rPr>
          <w:rFonts w:ascii="Times New Roman" w:hAnsi="Times New Roman" w:cs="Times New Roman"/>
          <w:iCs/>
          <w:color w:val="000000"/>
          <w:lang w:val="en-US"/>
        </w:rPr>
        <w:t>EuroImmun</w:t>
      </w:r>
      <w:proofErr w:type="spellEnd"/>
      <w:r w:rsidRPr="00C65248">
        <w:rPr>
          <w:rFonts w:ascii="Times New Roman" w:hAnsi="Times New Roman" w:cs="Times New Roman"/>
          <w:iCs/>
          <w:color w:val="000000"/>
          <w:lang w:val="en-US"/>
        </w:rPr>
        <w:t xml:space="preserve">; F. Hoffmann-La Roche Ltd and its affiliated company Genentech, Inc.; </w:t>
      </w:r>
      <w:proofErr w:type="spellStart"/>
      <w:r w:rsidRPr="00C65248">
        <w:rPr>
          <w:rFonts w:ascii="Times New Roman" w:hAnsi="Times New Roman" w:cs="Times New Roman"/>
          <w:iCs/>
          <w:color w:val="000000"/>
          <w:lang w:val="en-US"/>
        </w:rPr>
        <w:t>Fujirebio</w:t>
      </w:r>
      <w:proofErr w:type="spellEnd"/>
      <w:r w:rsidRPr="00C65248">
        <w:rPr>
          <w:rFonts w:ascii="Times New Roman" w:hAnsi="Times New Roman" w:cs="Times New Roman"/>
          <w:iCs/>
          <w:color w:val="000000"/>
          <w:lang w:val="en-US"/>
        </w:rPr>
        <w:t xml:space="preserve">; GE Healthcare; IXICO </w:t>
      </w:r>
      <w:proofErr w:type="spellStart"/>
      <w:r w:rsidRPr="00C65248">
        <w:rPr>
          <w:rFonts w:ascii="Times New Roman" w:hAnsi="Times New Roman" w:cs="Times New Roman"/>
          <w:iCs/>
          <w:color w:val="000000"/>
          <w:lang w:val="en-US"/>
        </w:rPr>
        <w:t>Ltd.;Janssen</w:t>
      </w:r>
      <w:proofErr w:type="spellEnd"/>
      <w:r w:rsidRPr="00C65248">
        <w:rPr>
          <w:rFonts w:ascii="Times New Roman" w:hAnsi="Times New Roman" w:cs="Times New Roman"/>
          <w:iCs/>
          <w:color w:val="000000"/>
          <w:lang w:val="en-US"/>
        </w:rPr>
        <w:t xml:space="preserve"> Alzheimer Immunotherapy Research &amp; Development, LLC.; Johnson &amp; Johnson Pharmaceutical Research &amp; Development LLC.; </w:t>
      </w:r>
      <w:proofErr w:type="spellStart"/>
      <w:r w:rsidRPr="00C65248">
        <w:rPr>
          <w:rFonts w:ascii="Times New Roman" w:hAnsi="Times New Roman" w:cs="Times New Roman"/>
          <w:iCs/>
          <w:color w:val="000000"/>
          <w:lang w:val="en-US"/>
        </w:rPr>
        <w:t>Lumosity</w:t>
      </w:r>
      <w:proofErr w:type="spellEnd"/>
      <w:r w:rsidRPr="00C65248">
        <w:rPr>
          <w:rFonts w:ascii="Times New Roman" w:hAnsi="Times New Roman" w:cs="Times New Roman"/>
          <w:iCs/>
          <w:color w:val="000000"/>
          <w:lang w:val="en-US"/>
        </w:rPr>
        <w:t xml:space="preserve">; </w:t>
      </w:r>
      <w:proofErr w:type="spellStart"/>
      <w:r w:rsidRPr="00C65248">
        <w:rPr>
          <w:rFonts w:ascii="Times New Roman" w:hAnsi="Times New Roman" w:cs="Times New Roman"/>
          <w:iCs/>
          <w:color w:val="000000"/>
          <w:lang w:val="en-US"/>
        </w:rPr>
        <w:t>Lundbeck</w:t>
      </w:r>
      <w:proofErr w:type="spellEnd"/>
      <w:r w:rsidRPr="00C65248">
        <w:rPr>
          <w:rFonts w:ascii="Times New Roman" w:hAnsi="Times New Roman" w:cs="Times New Roman"/>
          <w:iCs/>
          <w:color w:val="000000"/>
          <w:lang w:val="en-US"/>
        </w:rPr>
        <w:t xml:space="preserve">; Merck &amp; Co., </w:t>
      </w:r>
      <w:proofErr w:type="spellStart"/>
      <w:r w:rsidRPr="00C65248">
        <w:rPr>
          <w:rFonts w:ascii="Times New Roman" w:hAnsi="Times New Roman" w:cs="Times New Roman"/>
          <w:iCs/>
          <w:color w:val="000000"/>
          <w:lang w:val="en-US"/>
        </w:rPr>
        <w:t>Inc</w:t>
      </w:r>
      <w:proofErr w:type="spellEnd"/>
      <w:r w:rsidRPr="00C65248">
        <w:rPr>
          <w:rFonts w:ascii="Times New Roman" w:hAnsi="Times New Roman" w:cs="Times New Roman"/>
          <w:iCs/>
          <w:color w:val="000000"/>
          <w:lang w:val="en-US"/>
        </w:rPr>
        <w:t>.;</w:t>
      </w:r>
      <w:proofErr w:type="spellStart"/>
      <w:r w:rsidRPr="00C65248">
        <w:rPr>
          <w:rFonts w:ascii="Times New Roman" w:hAnsi="Times New Roman" w:cs="Times New Roman"/>
          <w:iCs/>
          <w:color w:val="000000"/>
          <w:lang w:val="en-US"/>
        </w:rPr>
        <w:t>Meso</w:t>
      </w:r>
      <w:proofErr w:type="spellEnd"/>
      <w:r w:rsidRPr="00C65248">
        <w:rPr>
          <w:rFonts w:ascii="Times New Roman" w:hAnsi="Times New Roman" w:cs="Times New Roman"/>
          <w:iCs/>
          <w:color w:val="000000"/>
          <w:lang w:val="en-US"/>
        </w:rPr>
        <w:t xml:space="preserve"> Scale Diagnostics, LLC.; </w:t>
      </w:r>
      <w:proofErr w:type="spellStart"/>
      <w:r w:rsidRPr="00C65248">
        <w:rPr>
          <w:rFonts w:ascii="Times New Roman" w:hAnsi="Times New Roman" w:cs="Times New Roman"/>
          <w:iCs/>
          <w:color w:val="000000"/>
          <w:lang w:val="en-US"/>
        </w:rPr>
        <w:t>NeuroRx</w:t>
      </w:r>
      <w:proofErr w:type="spellEnd"/>
      <w:r w:rsidRPr="00C65248">
        <w:rPr>
          <w:rFonts w:ascii="Times New Roman" w:hAnsi="Times New Roman" w:cs="Times New Roman"/>
          <w:iCs/>
          <w:color w:val="000000"/>
          <w:lang w:val="en-US"/>
        </w:rPr>
        <w:t xml:space="preserve"> Research; </w:t>
      </w:r>
      <w:proofErr w:type="spellStart"/>
      <w:r w:rsidRPr="00C65248">
        <w:rPr>
          <w:rFonts w:ascii="Times New Roman" w:hAnsi="Times New Roman" w:cs="Times New Roman"/>
          <w:iCs/>
          <w:color w:val="000000"/>
          <w:lang w:val="en-US"/>
        </w:rPr>
        <w:t>Neurotrack</w:t>
      </w:r>
      <w:proofErr w:type="spellEnd"/>
      <w:r w:rsidRPr="00C65248">
        <w:rPr>
          <w:rFonts w:ascii="Times New Roman" w:hAnsi="Times New Roman" w:cs="Times New Roman"/>
          <w:iCs/>
          <w:color w:val="000000"/>
          <w:lang w:val="en-US"/>
        </w:rPr>
        <w:t xml:space="preserve"> Technologies; Novartis Pharmaceuticals Corporation; Pfizer Inc.; </w:t>
      </w:r>
      <w:proofErr w:type="spellStart"/>
      <w:r w:rsidRPr="00C65248">
        <w:rPr>
          <w:rFonts w:ascii="Times New Roman" w:hAnsi="Times New Roman" w:cs="Times New Roman"/>
          <w:iCs/>
          <w:color w:val="000000"/>
          <w:lang w:val="en-US"/>
        </w:rPr>
        <w:t>Piramal</w:t>
      </w:r>
      <w:proofErr w:type="spellEnd"/>
      <w:r w:rsidRPr="00C65248">
        <w:rPr>
          <w:rFonts w:ascii="Times New Roman" w:hAnsi="Times New Roman" w:cs="Times New Roman"/>
          <w:iCs/>
          <w:color w:val="000000"/>
          <w:lang w:val="en-US"/>
        </w:rPr>
        <w:t xml:space="preserve"> Imaging; </w:t>
      </w:r>
      <w:proofErr w:type="spellStart"/>
      <w:r w:rsidRPr="00C65248">
        <w:rPr>
          <w:rFonts w:ascii="Times New Roman" w:hAnsi="Times New Roman" w:cs="Times New Roman"/>
          <w:iCs/>
          <w:color w:val="000000"/>
          <w:lang w:val="en-US"/>
        </w:rPr>
        <w:t>Servier</w:t>
      </w:r>
      <w:proofErr w:type="spellEnd"/>
      <w:r w:rsidRPr="00C65248">
        <w:rPr>
          <w:rFonts w:ascii="Times New Roman" w:hAnsi="Times New Roman" w:cs="Times New Roman"/>
          <w:iCs/>
          <w:color w:val="000000"/>
          <w:lang w:val="en-US"/>
        </w:rPr>
        <w:t>; Takeda Pharmaceutical Company; and Transition Therapeutics.</w:t>
      </w:r>
      <w:proofErr w:type="gramEnd"/>
      <w:r w:rsidRPr="00C65248">
        <w:rPr>
          <w:rFonts w:ascii="Times New Roman" w:hAnsi="Times New Roman" w:cs="Times New Roman"/>
          <w:iCs/>
          <w:color w:val="000000"/>
          <w:lang w:val="en-US"/>
        </w:rPr>
        <w:t xml:space="preserve"> The Canadian Institutes of Health Research is providing funds to support ADNI clinical sites in Canada. Private sector contributions </w:t>
      </w:r>
      <w:proofErr w:type="gramStart"/>
      <w:r w:rsidRPr="00C65248">
        <w:rPr>
          <w:rFonts w:ascii="Times New Roman" w:hAnsi="Times New Roman" w:cs="Times New Roman"/>
          <w:iCs/>
          <w:color w:val="000000"/>
          <w:lang w:val="en-US"/>
        </w:rPr>
        <w:t>are facilitated</w:t>
      </w:r>
      <w:proofErr w:type="gramEnd"/>
      <w:r w:rsidRPr="00C65248">
        <w:rPr>
          <w:rFonts w:ascii="Times New Roman" w:hAnsi="Times New Roman" w:cs="Times New Roman"/>
          <w:iCs/>
          <w:color w:val="000000"/>
          <w:lang w:val="en-US"/>
        </w:rPr>
        <w:t xml:space="preserve"> by the Foundation for the National Institutes of Health (</w:t>
      </w:r>
      <w:hyperlink r:id="rId20" w:history="1">
        <w:r w:rsidRPr="00C65248">
          <w:rPr>
            <w:rStyle w:val="Hyperlink"/>
            <w:rFonts w:ascii="Times New Roman" w:hAnsi="Times New Roman" w:cs="Times New Roman"/>
            <w:iCs/>
            <w:color w:val="666666"/>
            <w:lang w:val="en-US"/>
          </w:rPr>
          <w:t>www.fnih.org</w:t>
        </w:r>
      </w:hyperlink>
      <w:r w:rsidRPr="00C65248">
        <w:rPr>
          <w:rFonts w:ascii="Times New Roman" w:hAnsi="Times New Roman" w:cs="Times New Roman"/>
          <w:iCs/>
          <w:color w:val="000000"/>
          <w:lang w:val="en-US"/>
        </w:rPr>
        <w:t xml:space="preserve">). The grantee organization is the Northern California Institute for Research and Education, and the </w:t>
      </w:r>
      <w:proofErr w:type="gramStart"/>
      <w:r w:rsidRPr="00C65248">
        <w:rPr>
          <w:rFonts w:ascii="Times New Roman" w:hAnsi="Times New Roman" w:cs="Times New Roman"/>
          <w:iCs/>
          <w:color w:val="000000"/>
          <w:lang w:val="en-US"/>
        </w:rPr>
        <w:t>study is coordinated by the Alzheimer's Therapeutic Research Institute at the University of Southern California</w:t>
      </w:r>
      <w:proofErr w:type="gramEnd"/>
      <w:r w:rsidRPr="00C65248">
        <w:rPr>
          <w:rFonts w:ascii="Times New Roman" w:hAnsi="Times New Roman" w:cs="Times New Roman"/>
          <w:iCs/>
          <w:color w:val="000000"/>
          <w:lang w:val="en-US"/>
        </w:rPr>
        <w:t xml:space="preserve">. </w:t>
      </w:r>
      <w:proofErr w:type="gramStart"/>
      <w:r w:rsidRPr="00C65248">
        <w:rPr>
          <w:rFonts w:ascii="Times New Roman" w:hAnsi="Times New Roman" w:cs="Times New Roman"/>
          <w:iCs/>
          <w:color w:val="000000"/>
          <w:lang w:val="en-US"/>
        </w:rPr>
        <w:t>ADNI data are disseminated by the Laboratory</w:t>
      </w:r>
      <w:proofErr w:type="gramEnd"/>
      <w:r w:rsidRPr="00C65248">
        <w:rPr>
          <w:rFonts w:ascii="Times New Roman" w:hAnsi="Times New Roman" w:cs="Times New Roman"/>
          <w:iCs/>
          <w:color w:val="000000"/>
          <w:lang w:val="en-US"/>
        </w:rPr>
        <w:t xml:space="preserve"> for Neuro Imaging at the University of Southern California.</w:t>
      </w:r>
    </w:p>
    <w:sectPr w:rsidR="00C65248" w:rsidRPr="00C65248" w:rsidSect="007504E4">
      <w:footnotePr>
        <w:numFmt w:val="chicago"/>
        <w:numRestart w:val="eachSect"/>
      </w:footnotePr>
      <w:pgSz w:w="11906" w:h="16838"/>
      <w:pgMar w:top="1418" w:right="1418" w:bottom="1134" w:left="141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Elena Doering" w:date="2022-10-09T18:34:00Z" w:initials="ED">
    <w:p w14:paraId="1E270859" w14:textId="793B6934" w:rsidR="00D523D0" w:rsidRPr="004D78CE" w:rsidRDefault="00D523D0">
      <w:pPr>
        <w:pStyle w:val="Kommentartext"/>
        <w:rPr>
          <w:lang w:val="en-US"/>
        </w:rPr>
      </w:pPr>
      <w:r>
        <w:rPr>
          <w:rStyle w:val="Kommentarzeichen"/>
        </w:rPr>
        <w:annotationRef/>
      </w:r>
      <w:r w:rsidRPr="004D78CE">
        <w:rPr>
          <w:lang w:val="en-US"/>
        </w:rPr>
        <w:t>Could not find this information</w:t>
      </w:r>
    </w:p>
  </w:comment>
  <w:comment w:id="7" w:author="Microsoft Office User" w:date="2022-06-07T09:22:00Z" w:initials="MOU">
    <w:p w14:paraId="2853C629" w14:textId="77777777" w:rsidR="00D523D0" w:rsidRDefault="00D523D0" w:rsidP="00701F58">
      <w:pPr>
        <w:pStyle w:val="Kommentartext"/>
        <w:rPr>
          <w:lang w:val="en-US"/>
        </w:rPr>
      </w:pPr>
      <w:r>
        <w:rPr>
          <w:rStyle w:val="Kommentarzeichen"/>
        </w:rPr>
        <w:annotationRef/>
      </w:r>
      <w:r w:rsidRPr="008F698F">
        <w:rPr>
          <w:lang w:val="en-US"/>
        </w:rPr>
        <w:t xml:space="preserve">There </w:t>
      </w:r>
      <w:r>
        <w:rPr>
          <w:lang w:val="en-US"/>
        </w:rPr>
        <w:t>are</w:t>
      </w:r>
      <w:r w:rsidRPr="008F698F">
        <w:rPr>
          <w:lang w:val="en-US"/>
        </w:rPr>
        <w:t xml:space="preserve"> AV</w:t>
      </w:r>
      <w:r>
        <w:rPr>
          <w:lang w:val="en-US"/>
        </w:rPr>
        <w:t>-45 scans available. Please check if you can provide amyloid status based on PET for this group?</w:t>
      </w:r>
    </w:p>
    <w:p w14:paraId="30E5ED1C" w14:textId="77777777" w:rsidR="00D523D0" w:rsidRDefault="00D523D0" w:rsidP="00701F58">
      <w:pPr>
        <w:pStyle w:val="Kommentartext"/>
        <w:rPr>
          <w:lang w:val="en-US"/>
        </w:rPr>
      </w:pPr>
    </w:p>
    <w:p w14:paraId="7FC61952" w14:textId="77777777" w:rsidR="00D523D0" w:rsidRPr="008F698F" w:rsidRDefault="00D523D0" w:rsidP="00701F58">
      <w:pPr>
        <w:pStyle w:val="Kommentartext"/>
        <w:rPr>
          <w:lang w:val="en-US"/>
        </w:rPr>
      </w:pPr>
      <w:r>
        <w:rPr>
          <w:lang w:val="en-US"/>
        </w:rPr>
        <w:t>I</w:t>
      </w:r>
    </w:p>
  </w:comment>
  <w:comment w:id="8" w:author="Elena Doering" w:date="2022-06-09T16:22:00Z" w:initials="ED">
    <w:p w14:paraId="6DC649EF" w14:textId="77777777" w:rsidR="00D523D0" w:rsidRPr="00933760" w:rsidRDefault="00D523D0" w:rsidP="00701F58">
      <w:pPr>
        <w:pStyle w:val="Kommentartext"/>
        <w:rPr>
          <w:lang w:val="en-US"/>
        </w:rPr>
      </w:pPr>
      <w:r>
        <w:rPr>
          <w:rStyle w:val="Kommentarzeichen"/>
        </w:rPr>
        <w:annotationRef/>
      </w:r>
      <w:r w:rsidRPr="00933760">
        <w:rPr>
          <w:lang w:val="en-US"/>
        </w:rPr>
        <w:t xml:space="preserve">PET amyloid </w:t>
      </w:r>
      <w:r>
        <w:rPr>
          <w:lang w:val="en-US"/>
        </w:rPr>
        <w:t xml:space="preserve">(PIB) </w:t>
      </w:r>
      <w:r w:rsidRPr="00933760">
        <w:rPr>
          <w:lang w:val="en-US"/>
        </w:rPr>
        <w:t xml:space="preserve">is only available for one </w:t>
      </w:r>
      <w:r>
        <w:rPr>
          <w:lang w:val="en-US"/>
        </w:rPr>
        <w:t>subject who also received FDG. AV45 was not done when FDG was done.</w:t>
      </w:r>
    </w:p>
  </w:comment>
  <w:comment w:id="17" w:author="Elena Doering" w:date="2022-06-09T15:00:00Z" w:initials="ED">
    <w:p w14:paraId="66D4919E" w14:textId="5D670245" w:rsidR="00D523D0" w:rsidRPr="00C65248" w:rsidRDefault="00D523D0">
      <w:pPr>
        <w:pStyle w:val="Kommentartext"/>
        <w:rPr>
          <w:lang w:val="en-US"/>
        </w:rPr>
      </w:pPr>
      <w:r>
        <w:rPr>
          <w:rStyle w:val="Kommentarzeichen"/>
        </w:rPr>
        <w:annotationRef/>
      </w:r>
      <w:r w:rsidRPr="00C65248">
        <w:rPr>
          <w:lang w:val="en-US"/>
        </w:rPr>
        <w:t xml:space="preserve">@Kaustubh do we have to mention </w:t>
      </w:r>
      <w:r>
        <w:rPr>
          <w:lang w:val="en-US"/>
        </w:rPr>
        <w:t>SFB?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E270859" w15:done="0"/>
  <w15:commentEx w15:paraId="7FC61952" w15:done="0"/>
  <w15:commentEx w15:paraId="6DC649EF" w15:paraIdParent="7FC61952" w15:done="0"/>
  <w15:commentEx w15:paraId="66D4919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FCE38" w16cex:dateUtc="2022-05-18T17:57:00Z"/>
  <w16cex:commentExtensible w16cex:durableId="2631273E" w16cex:dateUtc="2022-05-19T18:29:00Z"/>
  <w16cex:commentExtensible w16cex:durableId="262FCF42" w16cex:dateUtc="2022-05-18T18:02:00Z"/>
  <w16cex:commentExtensible w16cex:durableId="262FCF1B" w16cex:dateUtc="2022-05-18T18:01:00Z"/>
  <w16cex:commentExtensible w16cex:durableId="262FCFD0" w16cex:dateUtc="2022-05-18T18:04:00Z"/>
  <w16cex:commentExtensible w16cex:durableId="26311065" w16cex:dateUtc="2022-05-19T16:52:00Z"/>
  <w16cex:commentExtensible w16cex:durableId="26311097" w16cex:dateUtc="2022-05-19T16:53:00Z"/>
  <w16cex:commentExtensible w16cex:durableId="263110D3" w16cex:dateUtc="2022-05-19T16:54:00Z"/>
  <w16cex:commentExtensible w16cex:durableId="2631110D" w16cex:dateUtc="2022-05-19T16:55:00Z"/>
  <w16cex:commentExtensible w16cex:durableId="2631117F" w16cex:dateUtc="2022-05-19T16:57:00Z"/>
  <w16cex:commentExtensible w16cex:durableId="263111D0" w16cex:dateUtc="2022-05-19T16:58:00Z"/>
  <w16cex:commentExtensible w16cex:durableId="26311202" w16cex:dateUtc="2022-05-19T16:59:00Z"/>
  <w16cex:commentExtensible w16cex:durableId="263112F1" w16cex:dateUtc="2022-05-19T17:03:00Z"/>
  <w16cex:commentExtensible w16cex:durableId="26311239" w16cex:dateUtc="2022-05-19T17:00:00Z"/>
  <w16cex:commentExtensible w16cex:durableId="2631125C" w16cex:dateUtc="2022-05-19T17:00:00Z"/>
  <w16cex:commentExtensible w16cex:durableId="2631130A" w16cex:dateUtc="2022-05-19T17:03:00Z"/>
  <w16cex:commentExtensible w16cex:durableId="26311376" w16cex:dateUtc="2022-05-19T17:05:00Z"/>
  <w16cex:commentExtensible w16cex:durableId="263113C2" w16cex:dateUtc="2022-05-19T17:06:00Z"/>
  <w16cex:commentExtensible w16cex:durableId="263113E7" w16cex:dateUtc="2022-05-19T17:07:00Z"/>
  <w16cex:commentExtensible w16cex:durableId="26311413" w16cex:dateUtc="2022-05-19T17:08:00Z"/>
  <w16cex:commentExtensible w16cex:durableId="26311441" w16cex:dateUtc="2022-05-19T17:08:00Z"/>
  <w16cex:commentExtensible w16cex:durableId="2631147F" w16cex:dateUtc="2022-05-19T17:09:00Z"/>
  <w16cex:commentExtensible w16cex:durableId="263114B9" w16cex:dateUtc="2022-05-19T17:10:00Z"/>
  <w16cex:commentExtensible w16cex:durableId="263114ED" w16cex:dateUtc="2022-05-19T17:11:00Z"/>
  <w16cex:commentExtensible w16cex:durableId="26311527" w16cex:dateUtc="2022-05-19T17:12:00Z"/>
  <w16cex:commentExtensible w16cex:durableId="26311565" w16cex:dateUtc="2022-05-19T17:13:00Z"/>
  <w16cex:commentExtensible w16cex:durableId="26311594" w16cex:dateUtc="2022-05-19T17:14:00Z"/>
  <w16cex:commentExtensible w16cex:durableId="263115E2" w16cex:dateUtc="2022-05-19T17:15:00Z"/>
  <w16cex:commentExtensible w16cex:durableId="263115E8" w16cex:dateUtc="2022-05-19T17:15:00Z"/>
  <w16cex:commentExtensible w16cex:durableId="26311611" w16cex:dateUtc="2022-05-19T17:16:00Z"/>
  <w16cex:commentExtensible w16cex:durableId="26311651" w16cex:dateUtc="2022-05-19T17:17:00Z"/>
  <w16cex:commentExtensible w16cex:durableId="2631278B" w16cex:dateUtc="2022-05-19T18:31:00Z"/>
  <w16cex:commentExtensible w16cex:durableId="26312852" w16cex:dateUtc="2022-05-19T18:34:00Z"/>
  <w16cex:commentExtensible w16cex:durableId="262FB4C1" w16cex:dateUtc="2022-05-17T08:57:00Z"/>
  <w16cex:commentExtensible w16cex:durableId="263128CA" w16cex:dateUtc="2022-05-19T18:36:00Z"/>
  <w16cex:commentExtensible w16cex:durableId="26312907" w16cex:dateUtc="2022-05-19T18:37:00Z"/>
  <w16cex:commentExtensible w16cex:durableId="263129A8" w16cex:dateUtc="2022-05-19T18:40:00Z"/>
  <w16cex:commentExtensible w16cex:durableId="26312C78" w16cex:dateUtc="2022-05-19T18:52:00Z"/>
  <w16cex:commentExtensible w16cex:durableId="26312D27" w16cex:dateUtc="2022-05-19T18:55:00Z"/>
  <w16cex:commentExtensible w16cex:durableId="26312F81" w16cex:dateUtc="2022-05-19T19:05:00Z"/>
  <w16cex:commentExtensible w16cex:durableId="262FB4C2" w16cex:dateUtc="2022-05-06T09:31:00Z"/>
  <w16cex:commentExtensible w16cex:durableId="262FB4C3" w16cex:dateUtc="2022-05-06T09:31:00Z"/>
  <w16cex:commentExtensible w16cex:durableId="26313154" w16cex:dateUtc="2022-05-19T19:12:00Z"/>
  <w16cex:commentExtensible w16cex:durableId="263131E4" w16cex:dateUtc="2022-05-19T19:15:00Z"/>
  <w16cex:commentExtensible w16cex:durableId="26313259" w16cex:dateUtc="2022-05-19T19:17:00Z"/>
  <w16cex:commentExtensible w16cex:durableId="2631332E" w16cex:dateUtc="2022-05-19T19:20:00Z"/>
  <w16cex:commentExtensible w16cex:durableId="2631335A" w16cex:dateUtc="2022-05-19T19:21:00Z"/>
  <w16cex:commentExtensible w16cex:durableId="263133B3" w16cex:dateUtc="2022-05-19T19:22:00Z"/>
  <w16cex:commentExtensible w16cex:durableId="263135C9" w16cex:dateUtc="2022-05-19T19: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E83FBD9" w16cid:durableId="264993DD"/>
  <w16cid:commentId w16cid:paraId="494DAE43" w16cid:durableId="262FCE38"/>
  <w16cid:commentId w16cid:paraId="741D0788" w16cid:durableId="2631273E"/>
  <w16cid:commentId w16cid:paraId="0335ECD9" w16cid:durableId="262FCF42"/>
  <w16cid:commentId w16cid:paraId="795AA8DA" w16cid:durableId="262FCF1B"/>
  <w16cid:commentId w16cid:paraId="3FD60D54" w16cid:durableId="2649961C"/>
  <w16cid:commentId w16cid:paraId="0726827F" w16cid:durableId="262FCFD0"/>
  <w16cid:commentId w16cid:paraId="3E0827C3" w16cid:durableId="26499483"/>
  <w16cid:commentId w16cid:paraId="31C72C39" w16cid:durableId="26311065"/>
  <w16cid:commentId w16cid:paraId="759DFF9B" w16cid:durableId="264994D3"/>
  <w16cid:commentId w16cid:paraId="6FFCD161" w16cid:durableId="26311097"/>
  <w16cid:commentId w16cid:paraId="62863D7F" w16cid:durableId="263110D3"/>
  <w16cid:commentId w16cid:paraId="79B60331" w16cid:durableId="2631110D"/>
  <w16cid:commentId w16cid:paraId="28E372D1" w16cid:durableId="2649958D"/>
  <w16cid:commentId w16cid:paraId="0361330E" w16cid:durableId="2631117F"/>
  <w16cid:commentId w16cid:paraId="45AC5616" w16cid:durableId="264995A7"/>
  <w16cid:commentId w16cid:paraId="6DA82ABE" w16cid:durableId="263111D0"/>
  <w16cid:commentId w16cid:paraId="55C5AC3A" w16cid:durableId="264996CE"/>
  <w16cid:commentId w16cid:paraId="5E1EAED8" w16cid:durableId="26311202"/>
  <w16cid:commentId w16cid:paraId="2DC5094B" w16cid:durableId="263112F1"/>
  <w16cid:commentId w16cid:paraId="5B1A1A8C" w16cid:durableId="26311239"/>
  <w16cid:commentId w16cid:paraId="1431DB9F" w16cid:durableId="2631125C"/>
  <w16cid:commentId w16cid:paraId="2DD96AC0" w16cid:durableId="26499701"/>
  <w16cid:commentId w16cid:paraId="27B33FE6" w16cid:durableId="264997EF"/>
  <w16cid:commentId w16cid:paraId="70F31B29" w16cid:durableId="2649975F"/>
  <w16cid:commentId w16cid:paraId="1A1E67E4" w16cid:durableId="2631130A"/>
  <w16cid:commentId w16cid:paraId="43C595D2" w16cid:durableId="26311376"/>
  <w16cid:commentId w16cid:paraId="502722EE" w16cid:durableId="263113C2"/>
  <w16cid:commentId w16cid:paraId="46288997" w16cid:durableId="26499A37"/>
  <w16cid:commentId w16cid:paraId="703D5B0F" w16cid:durableId="263113E7"/>
  <w16cid:commentId w16cid:paraId="7BE9871D" w16cid:durableId="26311413"/>
  <w16cid:commentId w16cid:paraId="177DDCE1" w16cid:durableId="26311441"/>
  <w16cid:commentId w16cid:paraId="3F4E206A" w16cid:durableId="2631147F"/>
  <w16cid:commentId w16cid:paraId="0B6B450B" w16cid:durableId="263114B9"/>
  <w16cid:commentId w16cid:paraId="2F0B8C77" w16cid:durableId="263114ED"/>
  <w16cid:commentId w16cid:paraId="4F782952" w16cid:durableId="26311527"/>
  <w16cid:commentId w16cid:paraId="35E1DFF1" w16cid:durableId="26311565"/>
  <w16cid:commentId w16cid:paraId="46949E93" w16cid:durableId="26311594"/>
  <w16cid:commentId w16cid:paraId="2ADBD47F" w16cid:durableId="263115E2"/>
  <w16cid:commentId w16cid:paraId="2C2399EB" w16cid:durableId="263115E8"/>
  <w16cid:commentId w16cid:paraId="04627EEE" w16cid:durableId="26499E26"/>
  <w16cid:commentId w16cid:paraId="1A7FE8E2" w16cid:durableId="26311611"/>
  <w16cid:commentId w16cid:paraId="6E7556B6" w16cid:durableId="26311651"/>
  <w16cid:commentId w16cid:paraId="01404253" w16cid:durableId="26499E8A"/>
  <w16cid:commentId w16cid:paraId="30BC8276" w16cid:durableId="26499EE2"/>
  <w16cid:commentId w16cid:paraId="46718B11" w16cid:durableId="2631278B"/>
  <w16cid:commentId w16cid:paraId="67448307" w16cid:durableId="26499F04"/>
  <w16cid:commentId w16cid:paraId="0FD47A47" w16cid:durableId="26312852"/>
  <w16cid:commentId w16cid:paraId="6668BCBF" w16cid:durableId="2649A1EC"/>
  <w16cid:commentId w16cid:paraId="25FCC2A1" w16cid:durableId="262FB4C1"/>
  <w16cid:commentId w16cid:paraId="38D0FDA8" w16cid:durableId="263128CA"/>
  <w16cid:commentId w16cid:paraId="29A90D85" w16cid:durableId="26312907"/>
  <w16cid:commentId w16cid:paraId="342B74C6" w16cid:durableId="263129A8"/>
  <w16cid:commentId w16cid:paraId="3553C138" w16cid:durableId="2649A29B"/>
  <w16cid:commentId w16cid:paraId="2C4B0890" w16cid:durableId="2649A38C"/>
  <w16cid:commentId w16cid:paraId="0A305A36" w16cid:durableId="2649A39C"/>
  <w16cid:commentId w16cid:paraId="22B1FC4C" w16cid:durableId="2649A3B4"/>
  <w16cid:commentId w16cid:paraId="34FCF92E" w16cid:durableId="2649A3CF"/>
  <w16cid:commentId w16cid:paraId="7EDC939D" w16cid:durableId="2649A42F"/>
  <w16cid:commentId w16cid:paraId="2CE00F32" w16cid:durableId="2649A465"/>
  <w16cid:commentId w16cid:paraId="1C3C36A0" w16cid:durableId="2649A49B"/>
  <w16cid:commentId w16cid:paraId="701AAA04" w16cid:durableId="2649A8A5"/>
  <w16cid:commentId w16cid:paraId="1C64D135" w16cid:durableId="2649A4FB"/>
  <w16cid:commentId w16cid:paraId="38D10D47" w16cid:durableId="2649A51C"/>
  <w16cid:commentId w16cid:paraId="067DF575" w16cid:durableId="2649A584"/>
  <w16cid:commentId w16cid:paraId="7F5FA778" w16cid:durableId="2649A5FC"/>
  <w16cid:commentId w16cid:paraId="39A330BB" w16cid:durableId="26312C78"/>
  <w16cid:commentId w16cid:paraId="6C605DE0" w16cid:durableId="2649A6A7"/>
  <w16cid:commentId w16cid:paraId="38D5B5B6" w16cid:durableId="26312D27"/>
  <w16cid:commentId w16cid:paraId="0AD9805E" w16cid:durableId="2649A711"/>
  <w16cid:commentId w16cid:paraId="2EBFC7FC" w16cid:durableId="2649A768"/>
  <w16cid:commentId w16cid:paraId="29121D7A" w16cid:durableId="2649A79C"/>
  <w16cid:commentId w16cid:paraId="67F91A21" w16cid:durableId="26312F81"/>
  <w16cid:commentId w16cid:paraId="413C1E61" w16cid:durableId="26499BB5"/>
  <w16cid:commentId w16cid:paraId="6FFA519F" w16cid:durableId="262FB4C2"/>
  <w16cid:commentId w16cid:paraId="7CF8B979" w16cid:durableId="262FB4C3"/>
  <w16cid:commentId w16cid:paraId="3948C6B8" w16cid:durableId="26313154"/>
  <w16cid:commentId w16cid:paraId="72C37795" w16cid:durableId="26499C22"/>
  <w16cid:commentId w16cid:paraId="553F80D2" w16cid:durableId="263131E4"/>
  <w16cid:commentId w16cid:paraId="13BDC9C2" w16cid:durableId="26313259"/>
  <w16cid:commentId w16cid:paraId="53CC7509" w16cid:durableId="2631332E"/>
  <w16cid:commentId w16cid:paraId="1D6D861C" w16cid:durableId="2631335A"/>
  <w16cid:commentId w16cid:paraId="2615852B" w16cid:durableId="263133B3"/>
  <w16cid:commentId w16cid:paraId="52DD46D5" w16cid:durableId="26499CEE"/>
  <w16cid:commentId w16cid:paraId="06CC04FA" w16cid:durableId="26499CCB"/>
  <w16cid:commentId w16cid:paraId="1072504B" w16cid:durableId="26499D08"/>
  <w16cid:commentId w16cid:paraId="4DBE83A4" w16cid:durableId="26499D65"/>
  <w16cid:commentId w16cid:paraId="71A35047" w16cid:durableId="263135C9"/>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1A2FDF" w14:textId="77777777" w:rsidR="00585B8C" w:rsidRDefault="00585B8C" w:rsidP="00892C13">
      <w:pPr>
        <w:spacing w:after="0" w:line="240" w:lineRule="auto"/>
      </w:pPr>
      <w:r>
        <w:separator/>
      </w:r>
    </w:p>
  </w:endnote>
  <w:endnote w:type="continuationSeparator" w:id="0">
    <w:p w14:paraId="01FF2DB6" w14:textId="77777777" w:rsidR="00585B8C" w:rsidRDefault="00585B8C" w:rsidP="00892C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auto"/>
    <w:pitch w:val="variable"/>
    <w:sig w:usb0="E00002FF" w:usb1="5000785B"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6405651"/>
      <w:docPartObj>
        <w:docPartGallery w:val="Page Numbers (Bottom of Page)"/>
        <w:docPartUnique/>
      </w:docPartObj>
    </w:sdtPr>
    <w:sdtContent>
      <w:p w14:paraId="12979AD9" w14:textId="04E404D6" w:rsidR="00D523D0" w:rsidRDefault="00D523D0">
        <w:pPr>
          <w:pStyle w:val="Fuzeile"/>
          <w:jc w:val="right"/>
        </w:pPr>
        <w:r>
          <w:fldChar w:fldCharType="begin"/>
        </w:r>
        <w:r>
          <w:instrText>PAGE   \* MERGEFORMAT</w:instrText>
        </w:r>
        <w:r>
          <w:fldChar w:fldCharType="separate"/>
        </w:r>
        <w:r w:rsidR="00994CBF">
          <w:rPr>
            <w:noProof/>
          </w:rPr>
          <w:t>21</w:t>
        </w:r>
        <w:r>
          <w:fldChar w:fldCharType="end"/>
        </w:r>
      </w:p>
    </w:sdtContent>
  </w:sdt>
  <w:p w14:paraId="4E05EC66" w14:textId="77777777" w:rsidR="00D523D0" w:rsidRDefault="00D523D0">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BA5534B" w14:textId="77777777" w:rsidR="00585B8C" w:rsidRDefault="00585B8C" w:rsidP="00892C13">
      <w:pPr>
        <w:spacing w:after="0" w:line="240" w:lineRule="auto"/>
      </w:pPr>
      <w:r>
        <w:separator/>
      </w:r>
    </w:p>
  </w:footnote>
  <w:footnote w:type="continuationSeparator" w:id="0">
    <w:p w14:paraId="69BC5C38" w14:textId="77777777" w:rsidR="00585B8C" w:rsidRDefault="00585B8C" w:rsidP="00892C13">
      <w:pPr>
        <w:spacing w:after="0" w:line="240" w:lineRule="auto"/>
      </w:pPr>
      <w:r>
        <w:continuationSeparator/>
      </w:r>
    </w:p>
  </w:footnote>
  <w:footnote w:id="1">
    <w:p w14:paraId="7C45FCD7" w14:textId="79D37264" w:rsidR="00D523D0" w:rsidRPr="00C65248" w:rsidRDefault="00D523D0">
      <w:pPr>
        <w:pStyle w:val="Funotentext"/>
        <w:rPr>
          <w:lang w:val="en-US"/>
        </w:rPr>
      </w:pPr>
      <w:r w:rsidRPr="008454B2">
        <w:rPr>
          <w:rStyle w:val="Funotenzeichen"/>
        </w:rPr>
        <w:footnoteRef/>
      </w:r>
      <w:r w:rsidRPr="00C65248">
        <w:rPr>
          <w:lang w:val="en-US"/>
        </w:rPr>
        <w:t xml:space="preserve"> </w:t>
      </w:r>
      <w:r w:rsidRPr="00C65248">
        <w:rPr>
          <w:rFonts w:ascii="Arial" w:hAnsi="Arial" w:cs="Arial"/>
          <w:color w:val="000000"/>
          <w:sz w:val="18"/>
          <w:szCs w:val="18"/>
          <w:lang w:val="en-US"/>
        </w:rPr>
        <w:t xml:space="preserve">Data used in preparation of this article were obtained from the Alzheimer's </w:t>
      </w:r>
      <w:proofErr w:type="gramStart"/>
      <w:r w:rsidRPr="00C65248">
        <w:rPr>
          <w:rFonts w:ascii="Arial" w:hAnsi="Arial" w:cs="Arial"/>
          <w:color w:val="000000"/>
          <w:sz w:val="18"/>
          <w:szCs w:val="18"/>
          <w:lang w:val="en-US"/>
        </w:rPr>
        <w:t>Disease</w:t>
      </w:r>
      <w:proofErr w:type="gramEnd"/>
      <w:r w:rsidRPr="00C65248">
        <w:rPr>
          <w:rFonts w:ascii="Arial" w:hAnsi="Arial" w:cs="Arial"/>
          <w:color w:val="000000"/>
          <w:sz w:val="18"/>
          <w:szCs w:val="18"/>
          <w:lang w:val="en-US"/>
        </w:rPr>
        <w:t xml:space="preserve"> Neuroimaging Initiative (ADNI) database (adni.loni.usc.edu). As such, the investigators within the ADNI contributed to the design and implementation of ADNI and/or provided data but did not participate in analysis or writing of this report. A complete listing of ADNI investigators can be found at: </w:t>
      </w:r>
      <w:hyperlink r:id="rId1" w:history="1">
        <w:r w:rsidRPr="00C65248">
          <w:rPr>
            <w:rStyle w:val="Hyperlink"/>
            <w:rFonts w:ascii="Arial" w:hAnsi="Arial" w:cs="Arial"/>
            <w:color w:val="666666"/>
            <w:sz w:val="18"/>
            <w:szCs w:val="18"/>
            <w:lang w:val="en-US"/>
          </w:rPr>
          <w:t>http://adni.loni.usc.edu/wp-content/uploads/how_to_apply/ADNI_Acknowledgement_List.pdf</w:t>
        </w:r>
      </w:hyperlink>
    </w:p>
  </w:footnote>
  <w:footnote w:id="2">
    <w:p w14:paraId="447BC02D" w14:textId="77777777" w:rsidR="00D523D0" w:rsidRPr="009E722C" w:rsidRDefault="00D523D0" w:rsidP="0015467F">
      <w:pPr>
        <w:pStyle w:val="Funotentext"/>
        <w:rPr>
          <w:lang w:val="en-US"/>
        </w:rPr>
      </w:pPr>
      <w:r w:rsidRPr="008454B2">
        <w:rPr>
          <w:rStyle w:val="Funotenzeichen"/>
        </w:rPr>
        <w:footnoteRef/>
      </w:r>
      <w:r w:rsidRPr="009E722C">
        <w:rPr>
          <w:lang w:val="en-US"/>
        </w:rPr>
        <w:t xml:space="preserve"> </w:t>
      </w:r>
      <w:r>
        <w:rPr>
          <w:lang w:val="en-US"/>
        </w:rPr>
        <w:t>Mean and standard deviation indicated from absolute difference in days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8F2861"/>
    <w:multiLevelType w:val="multilevel"/>
    <w:tmpl w:val="B6463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8F22AB"/>
    <w:multiLevelType w:val="hybridMultilevel"/>
    <w:tmpl w:val="5A7CE0AC"/>
    <w:lvl w:ilvl="0" w:tplc="DC60E776">
      <w:start w:val="1"/>
      <w:numFmt w:val="bullet"/>
      <w:lvlText w:val="•"/>
      <w:lvlJc w:val="left"/>
      <w:pPr>
        <w:tabs>
          <w:tab w:val="num" w:pos="720"/>
        </w:tabs>
        <w:ind w:left="720" w:hanging="360"/>
      </w:pPr>
      <w:rPr>
        <w:rFonts w:ascii="Arial" w:hAnsi="Arial" w:hint="default"/>
      </w:rPr>
    </w:lvl>
    <w:lvl w:ilvl="1" w:tplc="165C2E10">
      <w:start w:val="142"/>
      <w:numFmt w:val="bullet"/>
      <w:lvlText w:val="•"/>
      <w:lvlJc w:val="left"/>
      <w:pPr>
        <w:tabs>
          <w:tab w:val="num" w:pos="1440"/>
        </w:tabs>
        <w:ind w:left="1440" w:hanging="360"/>
      </w:pPr>
      <w:rPr>
        <w:rFonts w:ascii="Arial" w:hAnsi="Arial" w:hint="default"/>
      </w:rPr>
    </w:lvl>
    <w:lvl w:ilvl="2" w:tplc="6930D7BE" w:tentative="1">
      <w:start w:val="1"/>
      <w:numFmt w:val="bullet"/>
      <w:lvlText w:val="•"/>
      <w:lvlJc w:val="left"/>
      <w:pPr>
        <w:tabs>
          <w:tab w:val="num" w:pos="2160"/>
        </w:tabs>
        <w:ind w:left="2160" w:hanging="360"/>
      </w:pPr>
      <w:rPr>
        <w:rFonts w:ascii="Arial" w:hAnsi="Arial" w:hint="default"/>
      </w:rPr>
    </w:lvl>
    <w:lvl w:ilvl="3" w:tplc="2E50438C" w:tentative="1">
      <w:start w:val="1"/>
      <w:numFmt w:val="bullet"/>
      <w:lvlText w:val="•"/>
      <w:lvlJc w:val="left"/>
      <w:pPr>
        <w:tabs>
          <w:tab w:val="num" w:pos="2880"/>
        </w:tabs>
        <w:ind w:left="2880" w:hanging="360"/>
      </w:pPr>
      <w:rPr>
        <w:rFonts w:ascii="Arial" w:hAnsi="Arial" w:hint="default"/>
      </w:rPr>
    </w:lvl>
    <w:lvl w:ilvl="4" w:tplc="9E42D244" w:tentative="1">
      <w:start w:val="1"/>
      <w:numFmt w:val="bullet"/>
      <w:lvlText w:val="•"/>
      <w:lvlJc w:val="left"/>
      <w:pPr>
        <w:tabs>
          <w:tab w:val="num" w:pos="3600"/>
        </w:tabs>
        <w:ind w:left="3600" w:hanging="360"/>
      </w:pPr>
      <w:rPr>
        <w:rFonts w:ascii="Arial" w:hAnsi="Arial" w:hint="default"/>
      </w:rPr>
    </w:lvl>
    <w:lvl w:ilvl="5" w:tplc="1C14861A" w:tentative="1">
      <w:start w:val="1"/>
      <w:numFmt w:val="bullet"/>
      <w:lvlText w:val="•"/>
      <w:lvlJc w:val="left"/>
      <w:pPr>
        <w:tabs>
          <w:tab w:val="num" w:pos="4320"/>
        </w:tabs>
        <w:ind w:left="4320" w:hanging="360"/>
      </w:pPr>
      <w:rPr>
        <w:rFonts w:ascii="Arial" w:hAnsi="Arial" w:hint="default"/>
      </w:rPr>
    </w:lvl>
    <w:lvl w:ilvl="6" w:tplc="3E221672" w:tentative="1">
      <w:start w:val="1"/>
      <w:numFmt w:val="bullet"/>
      <w:lvlText w:val="•"/>
      <w:lvlJc w:val="left"/>
      <w:pPr>
        <w:tabs>
          <w:tab w:val="num" w:pos="5040"/>
        </w:tabs>
        <w:ind w:left="5040" w:hanging="360"/>
      </w:pPr>
      <w:rPr>
        <w:rFonts w:ascii="Arial" w:hAnsi="Arial" w:hint="default"/>
      </w:rPr>
    </w:lvl>
    <w:lvl w:ilvl="7" w:tplc="5ACA7992" w:tentative="1">
      <w:start w:val="1"/>
      <w:numFmt w:val="bullet"/>
      <w:lvlText w:val="•"/>
      <w:lvlJc w:val="left"/>
      <w:pPr>
        <w:tabs>
          <w:tab w:val="num" w:pos="5760"/>
        </w:tabs>
        <w:ind w:left="5760" w:hanging="360"/>
      </w:pPr>
      <w:rPr>
        <w:rFonts w:ascii="Arial" w:hAnsi="Arial" w:hint="default"/>
      </w:rPr>
    </w:lvl>
    <w:lvl w:ilvl="8" w:tplc="3A36B4B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D9925DA"/>
    <w:multiLevelType w:val="hybridMultilevel"/>
    <w:tmpl w:val="60E6F076"/>
    <w:lvl w:ilvl="0" w:tplc="F1E6ABB8">
      <w:start w:val="8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BC7F85"/>
    <w:multiLevelType w:val="hybridMultilevel"/>
    <w:tmpl w:val="7A848D76"/>
    <w:lvl w:ilvl="0" w:tplc="D5E42A70">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A1492D"/>
    <w:multiLevelType w:val="hybridMultilevel"/>
    <w:tmpl w:val="17F44200"/>
    <w:lvl w:ilvl="0" w:tplc="84648C9C">
      <w:start w:val="1"/>
      <w:numFmt w:val="bullet"/>
      <w:lvlText w:val="•"/>
      <w:lvlJc w:val="left"/>
      <w:pPr>
        <w:tabs>
          <w:tab w:val="num" w:pos="720"/>
        </w:tabs>
        <w:ind w:left="720" w:hanging="360"/>
      </w:pPr>
      <w:rPr>
        <w:rFonts w:ascii="Arial" w:hAnsi="Arial" w:hint="default"/>
      </w:rPr>
    </w:lvl>
    <w:lvl w:ilvl="1" w:tplc="E02489DA">
      <w:start w:val="1"/>
      <w:numFmt w:val="bullet"/>
      <w:lvlText w:val="•"/>
      <w:lvlJc w:val="left"/>
      <w:pPr>
        <w:tabs>
          <w:tab w:val="num" w:pos="1440"/>
        </w:tabs>
        <w:ind w:left="1440" w:hanging="360"/>
      </w:pPr>
      <w:rPr>
        <w:rFonts w:ascii="Arial" w:hAnsi="Arial" w:hint="default"/>
      </w:rPr>
    </w:lvl>
    <w:lvl w:ilvl="2" w:tplc="E530244E" w:tentative="1">
      <w:start w:val="1"/>
      <w:numFmt w:val="bullet"/>
      <w:lvlText w:val="•"/>
      <w:lvlJc w:val="left"/>
      <w:pPr>
        <w:tabs>
          <w:tab w:val="num" w:pos="2160"/>
        </w:tabs>
        <w:ind w:left="2160" w:hanging="360"/>
      </w:pPr>
      <w:rPr>
        <w:rFonts w:ascii="Arial" w:hAnsi="Arial" w:hint="default"/>
      </w:rPr>
    </w:lvl>
    <w:lvl w:ilvl="3" w:tplc="1D7452A4" w:tentative="1">
      <w:start w:val="1"/>
      <w:numFmt w:val="bullet"/>
      <w:lvlText w:val="•"/>
      <w:lvlJc w:val="left"/>
      <w:pPr>
        <w:tabs>
          <w:tab w:val="num" w:pos="2880"/>
        </w:tabs>
        <w:ind w:left="2880" w:hanging="360"/>
      </w:pPr>
      <w:rPr>
        <w:rFonts w:ascii="Arial" w:hAnsi="Arial" w:hint="default"/>
      </w:rPr>
    </w:lvl>
    <w:lvl w:ilvl="4" w:tplc="C0FAF334" w:tentative="1">
      <w:start w:val="1"/>
      <w:numFmt w:val="bullet"/>
      <w:lvlText w:val="•"/>
      <w:lvlJc w:val="left"/>
      <w:pPr>
        <w:tabs>
          <w:tab w:val="num" w:pos="3600"/>
        </w:tabs>
        <w:ind w:left="3600" w:hanging="360"/>
      </w:pPr>
      <w:rPr>
        <w:rFonts w:ascii="Arial" w:hAnsi="Arial" w:hint="default"/>
      </w:rPr>
    </w:lvl>
    <w:lvl w:ilvl="5" w:tplc="9656D616" w:tentative="1">
      <w:start w:val="1"/>
      <w:numFmt w:val="bullet"/>
      <w:lvlText w:val="•"/>
      <w:lvlJc w:val="left"/>
      <w:pPr>
        <w:tabs>
          <w:tab w:val="num" w:pos="4320"/>
        </w:tabs>
        <w:ind w:left="4320" w:hanging="360"/>
      </w:pPr>
      <w:rPr>
        <w:rFonts w:ascii="Arial" w:hAnsi="Arial" w:hint="default"/>
      </w:rPr>
    </w:lvl>
    <w:lvl w:ilvl="6" w:tplc="AD144384" w:tentative="1">
      <w:start w:val="1"/>
      <w:numFmt w:val="bullet"/>
      <w:lvlText w:val="•"/>
      <w:lvlJc w:val="left"/>
      <w:pPr>
        <w:tabs>
          <w:tab w:val="num" w:pos="5040"/>
        </w:tabs>
        <w:ind w:left="5040" w:hanging="360"/>
      </w:pPr>
      <w:rPr>
        <w:rFonts w:ascii="Arial" w:hAnsi="Arial" w:hint="default"/>
      </w:rPr>
    </w:lvl>
    <w:lvl w:ilvl="7" w:tplc="745E93B6" w:tentative="1">
      <w:start w:val="1"/>
      <w:numFmt w:val="bullet"/>
      <w:lvlText w:val="•"/>
      <w:lvlJc w:val="left"/>
      <w:pPr>
        <w:tabs>
          <w:tab w:val="num" w:pos="5760"/>
        </w:tabs>
        <w:ind w:left="5760" w:hanging="360"/>
      </w:pPr>
      <w:rPr>
        <w:rFonts w:ascii="Arial" w:hAnsi="Arial" w:hint="default"/>
      </w:rPr>
    </w:lvl>
    <w:lvl w:ilvl="8" w:tplc="3B824D2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E055AE1"/>
    <w:multiLevelType w:val="multilevel"/>
    <w:tmpl w:val="895AA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87199D"/>
    <w:multiLevelType w:val="multilevel"/>
    <w:tmpl w:val="B3DC8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8EE5F46"/>
    <w:multiLevelType w:val="multilevel"/>
    <w:tmpl w:val="83FA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FAE54CC"/>
    <w:multiLevelType w:val="hybridMultilevel"/>
    <w:tmpl w:val="E5080AC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61537C49"/>
    <w:multiLevelType w:val="hybridMultilevel"/>
    <w:tmpl w:val="CEAEA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AD557C"/>
    <w:multiLevelType w:val="hybridMultilevel"/>
    <w:tmpl w:val="8C16D400"/>
    <w:lvl w:ilvl="0" w:tplc="FBF0CA9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8537DED"/>
    <w:multiLevelType w:val="hybridMultilevel"/>
    <w:tmpl w:val="F112E8D6"/>
    <w:lvl w:ilvl="0" w:tplc="25B4BDE0">
      <w:start w:val="8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0"/>
  </w:num>
  <w:num w:numId="3">
    <w:abstractNumId w:val="7"/>
  </w:num>
  <w:num w:numId="4">
    <w:abstractNumId w:val="6"/>
  </w:num>
  <w:num w:numId="5">
    <w:abstractNumId w:val="5"/>
  </w:num>
  <w:num w:numId="6">
    <w:abstractNumId w:val="4"/>
  </w:num>
  <w:num w:numId="7">
    <w:abstractNumId w:val="1"/>
  </w:num>
  <w:num w:numId="8">
    <w:abstractNumId w:val="3"/>
  </w:num>
  <w:num w:numId="9">
    <w:abstractNumId w:val="11"/>
  </w:num>
  <w:num w:numId="10">
    <w:abstractNumId w:val="10"/>
  </w:num>
  <w:num w:numId="11">
    <w:abstractNumId w:val="2"/>
  </w:num>
  <w:num w:numId="12">
    <w:abstractNumId w:val="9"/>
  </w:num>
  <w:num w:numId="1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Elena Doering">
    <w15:presenceInfo w15:providerId="AD" w15:userId="S-1-5-21-2309000503-369074700-3897819681-224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4"/>
  <w:proofState w:spelling="clean" w:grammar="clean"/>
  <w:defaultTabStop w:val="708"/>
  <w:hyphenationZone w:val="425"/>
  <w:characterSpacingControl w:val="doNotCompress"/>
  <w:hdrShapeDefaults>
    <o:shapedefaults v:ext="edit" spidmax="2049"/>
  </w:hdrShapeDefaults>
  <w:footnotePr>
    <w:numFmt w:val="chicago"/>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3F4D"/>
    <w:rsid w:val="000004F0"/>
    <w:rsid w:val="00001C96"/>
    <w:rsid w:val="000028A2"/>
    <w:rsid w:val="00006A09"/>
    <w:rsid w:val="00007900"/>
    <w:rsid w:val="00010E7B"/>
    <w:rsid w:val="00013FE4"/>
    <w:rsid w:val="00020B49"/>
    <w:rsid w:val="00021255"/>
    <w:rsid w:val="00040594"/>
    <w:rsid w:val="00040DAF"/>
    <w:rsid w:val="00042AB6"/>
    <w:rsid w:val="00046AA4"/>
    <w:rsid w:val="00046C41"/>
    <w:rsid w:val="0006047D"/>
    <w:rsid w:val="000649BA"/>
    <w:rsid w:val="000735A9"/>
    <w:rsid w:val="00075DEA"/>
    <w:rsid w:val="000761CF"/>
    <w:rsid w:val="0008463F"/>
    <w:rsid w:val="00086734"/>
    <w:rsid w:val="000A0FE4"/>
    <w:rsid w:val="000A3FC3"/>
    <w:rsid w:val="000A5006"/>
    <w:rsid w:val="000C48A4"/>
    <w:rsid w:val="000C494B"/>
    <w:rsid w:val="000D0FCB"/>
    <w:rsid w:val="000D74B6"/>
    <w:rsid w:val="000E29EE"/>
    <w:rsid w:val="000E2BE3"/>
    <w:rsid w:val="000E475A"/>
    <w:rsid w:val="000F7936"/>
    <w:rsid w:val="00100E0D"/>
    <w:rsid w:val="001011D8"/>
    <w:rsid w:val="0010342F"/>
    <w:rsid w:val="00117ADB"/>
    <w:rsid w:val="00131CD0"/>
    <w:rsid w:val="0013246D"/>
    <w:rsid w:val="00136E05"/>
    <w:rsid w:val="0014383A"/>
    <w:rsid w:val="00145828"/>
    <w:rsid w:val="00146A59"/>
    <w:rsid w:val="0015467F"/>
    <w:rsid w:val="00164EEB"/>
    <w:rsid w:val="00165FE3"/>
    <w:rsid w:val="00171F62"/>
    <w:rsid w:val="0017380A"/>
    <w:rsid w:val="00174889"/>
    <w:rsid w:val="00185041"/>
    <w:rsid w:val="00195BB3"/>
    <w:rsid w:val="001A013B"/>
    <w:rsid w:val="001A21D2"/>
    <w:rsid w:val="001A22E9"/>
    <w:rsid w:val="001A4D03"/>
    <w:rsid w:val="001A6FE6"/>
    <w:rsid w:val="001B1E46"/>
    <w:rsid w:val="001B207A"/>
    <w:rsid w:val="001B4CD9"/>
    <w:rsid w:val="001B5223"/>
    <w:rsid w:val="001B6FA0"/>
    <w:rsid w:val="001D027B"/>
    <w:rsid w:val="001D38AA"/>
    <w:rsid w:val="001D7AEC"/>
    <w:rsid w:val="001E7CB9"/>
    <w:rsid w:val="001F5B27"/>
    <w:rsid w:val="001F5ECA"/>
    <w:rsid w:val="00202404"/>
    <w:rsid w:val="002127D6"/>
    <w:rsid w:val="00216C35"/>
    <w:rsid w:val="0022254A"/>
    <w:rsid w:val="00222FFE"/>
    <w:rsid w:val="00224330"/>
    <w:rsid w:val="00224948"/>
    <w:rsid w:val="00231022"/>
    <w:rsid w:val="00233C96"/>
    <w:rsid w:val="002353CE"/>
    <w:rsid w:val="00236410"/>
    <w:rsid w:val="0024395E"/>
    <w:rsid w:val="002456B2"/>
    <w:rsid w:val="0025018F"/>
    <w:rsid w:val="00251806"/>
    <w:rsid w:val="00254E3B"/>
    <w:rsid w:val="0025588D"/>
    <w:rsid w:val="002569A5"/>
    <w:rsid w:val="00261188"/>
    <w:rsid w:val="00265AE3"/>
    <w:rsid w:val="002732DF"/>
    <w:rsid w:val="00273C0D"/>
    <w:rsid w:val="00291723"/>
    <w:rsid w:val="00294B01"/>
    <w:rsid w:val="00297614"/>
    <w:rsid w:val="002A7C7F"/>
    <w:rsid w:val="002B1383"/>
    <w:rsid w:val="002B1AE6"/>
    <w:rsid w:val="002B1B6A"/>
    <w:rsid w:val="002B31D1"/>
    <w:rsid w:val="002B4494"/>
    <w:rsid w:val="002B768C"/>
    <w:rsid w:val="002C3620"/>
    <w:rsid w:val="002C664B"/>
    <w:rsid w:val="002D1155"/>
    <w:rsid w:val="002D1D1C"/>
    <w:rsid w:val="002D74E8"/>
    <w:rsid w:val="002F6C73"/>
    <w:rsid w:val="00301EC6"/>
    <w:rsid w:val="00303BDE"/>
    <w:rsid w:val="003042E8"/>
    <w:rsid w:val="00306E59"/>
    <w:rsid w:val="003172C0"/>
    <w:rsid w:val="00317E1F"/>
    <w:rsid w:val="003273C8"/>
    <w:rsid w:val="0033044E"/>
    <w:rsid w:val="003326B4"/>
    <w:rsid w:val="00332CCF"/>
    <w:rsid w:val="003371AE"/>
    <w:rsid w:val="003533AC"/>
    <w:rsid w:val="0035501F"/>
    <w:rsid w:val="00377C59"/>
    <w:rsid w:val="003835C7"/>
    <w:rsid w:val="0038676D"/>
    <w:rsid w:val="003906EE"/>
    <w:rsid w:val="003943E7"/>
    <w:rsid w:val="00396B0C"/>
    <w:rsid w:val="00397C48"/>
    <w:rsid w:val="003A4B96"/>
    <w:rsid w:val="003B187E"/>
    <w:rsid w:val="003C2AFA"/>
    <w:rsid w:val="003C370D"/>
    <w:rsid w:val="003C4E2A"/>
    <w:rsid w:val="003D1565"/>
    <w:rsid w:val="003D2F18"/>
    <w:rsid w:val="003D6E8A"/>
    <w:rsid w:val="003E2A9A"/>
    <w:rsid w:val="003E4F06"/>
    <w:rsid w:val="003E5379"/>
    <w:rsid w:val="003E54F8"/>
    <w:rsid w:val="003E7DF2"/>
    <w:rsid w:val="003E7F68"/>
    <w:rsid w:val="003F17B1"/>
    <w:rsid w:val="003F2D4E"/>
    <w:rsid w:val="003F36D4"/>
    <w:rsid w:val="003F53BF"/>
    <w:rsid w:val="003F5B98"/>
    <w:rsid w:val="003F7E82"/>
    <w:rsid w:val="00411815"/>
    <w:rsid w:val="00422829"/>
    <w:rsid w:val="004230F1"/>
    <w:rsid w:val="00423A9D"/>
    <w:rsid w:val="004358DE"/>
    <w:rsid w:val="00440979"/>
    <w:rsid w:val="0045162B"/>
    <w:rsid w:val="00462081"/>
    <w:rsid w:val="00462148"/>
    <w:rsid w:val="00463EAE"/>
    <w:rsid w:val="00466F03"/>
    <w:rsid w:val="004744CF"/>
    <w:rsid w:val="00475529"/>
    <w:rsid w:val="00476AFB"/>
    <w:rsid w:val="00476B0C"/>
    <w:rsid w:val="00482113"/>
    <w:rsid w:val="00496D07"/>
    <w:rsid w:val="004A6E8A"/>
    <w:rsid w:val="004A77EA"/>
    <w:rsid w:val="004B2650"/>
    <w:rsid w:val="004B37BD"/>
    <w:rsid w:val="004B4625"/>
    <w:rsid w:val="004B68D9"/>
    <w:rsid w:val="004C1974"/>
    <w:rsid w:val="004C2728"/>
    <w:rsid w:val="004C43E2"/>
    <w:rsid w:val="004C5DFD"/>
    <w:rsid w:val="004D1E6A"/>
    <w:rsid w:val="004D4A23"/>
    <w:rsid w:val="004D75A5"/>
    <w:rsid w:val="004D78CE"/>
    <w:rsid w:val="004E2C60"/>
    <w:rsid w:val="004E3BA1"/>
    <w:rsid w:val="004E6D31"/>
    <w:rsid w:val="00503E23"/>
    <w:rsid w:val="00505CEC"/>
    <w:rsid w:val="00510D64"/>
    <w:rsid w:val="005144F0"/>
    <w:rsid w:val="0052074D"/>
    <w:rsid w:val="00521BCA"/>
    <w:rsid w:val="00522979"/>
    <w:rsid w:val="005302D0"/>
    <w:rsid w:val="005328C7"/>
    <w:rsid w:val="00532FEE"/>
    <w:rsid w:val="0053625D"/>
    <w:rsid w:val="005407A2"/>
    <w:rsid w:val="0054303E"/>
    <w:rsid w:val="00546DAD"/>
    <w:rsid w:val="00547F17"/>
    <w:rsid w:val="00551380"/>
    <w:rsid w:val="005519E5"/>
    <w:rsid w:val="0055282C"/>
    <w:rsid w:val="00556B31"/>
    <w:rsid w:val="005720F4"/>
    <w:rsid w:val="005754C0"/>
    <w:rsid w:val="0057695B"/>
    <w:rsid w:val="0057704A"/>
    <w:rsid w:val="005830AB"/>
    <w:rsid w:val="00585B8C"/>
    <w:rsid w:val="0059492C"/>
    <w:rsid w:val="0059558C"/>
    <w:rsid w:val="005A1ECF"/>
    <w:rsid w:val="005A67A5"/>
    <w:rsid w:val="005B09E9"/>
    <w:rsid w:val="005B4AC5"/>
    <w:rsid w:val="005C5B17"/>
    <w:rsid w:val="005C7646"/>
    <w:rsid w:val="005D02CA"/>
    <w:rsid w:val="005D1CCE"/>
    <w:rsid w:val="005D7217"/>
    <w:rsid w:val="005D7694"/>
    <w:rsid w:val="005E0746"/>
    <w:rsid w:val="005E5976"/>
    <w:rsid w:val="005E7FDD"/>
    <w:rsid w:val="005F23C8"/>
    <w:rsid w:val="005F32C4"/>
    <w:rsid w:val="005F7AF4"/>
    <w:rsid w:val="00605109"/>
    <w:rsid w:val="0061276E"/>
    <w:rsid w:val="006154A8"/>
    <w:rsid w:val="00615E42"/>
    <w:rsid w:val="00622996"/>
    <w:rsid w:val="00622BEB"/>
    <w:rsid w:val="00630A35"/>
    <w:rsid w:val="00630C28"/>
    <w:rsid w:val="00632291"/>
    <w:rsid w:val="006333EC"/>
    <w:rsid w:val="00634391"/>
    <w:rsid w:val="006411E7"/>
    <w:rsid w:val="00641BF2"/>
    <w:rsid w:val="006426DD"/>
    <w:rsid w:val="0064283F"/>
    <w:rsid w:val="00646F8F"/>
    <w:rsid w:val="00651811"/>
    <w:rsid w:val="006519EB"/>
    <w:rsid w:val="00653894"/>
    <w:rsid w:val="00672620"/>
    <w:rsid w:val="006848D9"/>
    <w:rsid w:val="006860DC"/>
    <w:rsid w:val="006864B4"/>
    <w:rsid w:val="006948B6"/>
    <w:rsid w:val="006A1493"/>
    <w:rsid w:val="006A40A8"/>
    <w:rsid w:val="006A6AC5"/>
    <w:rsid w:val="006B2EB3"/>
    <w:rsid w:val="006B4458"/>
    <w:rsid w:val="006D7187"/>
    <w:rsid w:val="006D7EF1"/>
    <w:rsid w:val="006E1F73"/>
    <w:rsid w:val="006E2D0B"/>
    <w:rsid w:val="006E6528"/>
    <w:rsid w:val="00701A35"/>
    <w:rsid w:val="00701F58"/>
    <w:rsid w:val="00703C1B"/>
    <w:rsid w:val="0070690F"/>
    <w:rsid w:val="00706BA6"/>
    <w:rsid w:val="0072125A"/>
    <w:rsid w:val="007357C4"/>
    <w:rsid w:val="007439CE"/>
    <w:rsid w:val="00746AD4"/>
    <w:rsid w:val="007504E4"/>
    <w:rsid w:val="0075544D"/>
    <w:rsid w:val="007576EF"/>
    <w:rsid w:val="00757DFC"/>
    <w:rsid w:val="00761C78"/>
    <w:rsid w:val="007678CE"/>
    <w:rsid w:val="0077004A"/>
    <w:rsid w:val="007764F5"/>
    <w:rsid w:val="00782E79"/>
    <w:rsid w:val="00785182"/>
    <w:rsid w:val="00785E12"/>
    <w:rsid w:val="007876CF"/>
    <w:rsid w:val="00787A3E"/>
    <w:rsid w:val="00790B23"/>
    <w:rsid w:val="00790E3D"/>
    <w:rsid w:val="0079667E"/>
    <w:rsid w:val="007A0943"/>
    <w:rsid w:val="007A2843"/>
    <w:rsid w:val="007B3099"/>
    <w:rsid w:val="007B3F4D"/>
    <w:rsid w:val="007B52EE"/>
    <w:rsid w:val="007B5D44"/>
    <w:rsid w:val="007C0026"/>
    <w:rsid w:val="007C0D17"/>
    <w:rsid w:val="007C4D91"/>
    <w:rsid w:val="007C6F81"/>
    <w:rsid w:val="007D2029"/>
    <w:rsid w:val="007D4E1C"/>
    <w:rsid w:val="007E5369"/>
    <w:rsid w:val="007F0436"/>
    <w:rsid w:val="007F6824"/>
    <w:rsid w:val="0080147F"/>
    <w:rsid w:val="0080178D"/>
    <w:rsid w:val="00802D47"/>
    <w:rsid w:val="00802E7F"/>
    <w:rsid w:val="00803E4E"/>
    <w:rsid w:val="00807329"/>
    <w:rsid w:val="00807540"/>
    <w:rsid w:val="00807D78"/>
    <w:rsid w:val="008125E4"/>
    <w:rsid w:val="008149B7"/>
    <w:rsid w:val="008216FF"/>
    <w:rsid w:val="00826398"/>
    <w:rsid w:val="00827EDE"/>
    <w:rsid w:val="00831D50"/>
    <w:rsid w:val="008454B2"/>
    <w:rsid w:val="008462D9"/>
    <w:rsid w:val="00853F20"/>
    <w:rsid w:val="00854456"/>
    <w:rsid w:val="008558F8"/>
    <w:rsid w:val="00863CA3"/>
    <w:rsid w:val="00864826"/>
    <w:rsid w:val="00867183"/>
    <w:rsid w:val="00870EF8"/>
    <w:rsid w:val="00876951"/>
    <w:rsid w:val="00877F9C"/>
    <w:rsid w:val="00880C25"/>
    <w:rsid w:val="00881205"/>
    <w:rsid w:val="008833FB"/>
    <w:rsid w:val="00884840"/>
    <w:rsid w:val="00892C13"/>
    <w:rsid w:val="00895585"/>
    <w:rsid w:val="008A3A76"/>
    <w:rsid w:val="008A3C98"/>
    <w:rsid w:val="008B4167"/>
    <w:rsid w:val="008B51B5"/>
    <w:rsid w:val="008B6214"/>
    <w:rsid w:val="008C3829"/>
    <w:rsid w:val="008C6A85"/>
    <w:rsid w:val="008D0DA5"/>
    <w:rsid w:val="008D10BD"/>
    <w:rsid w:val="008E261C"/>
    <w:rsid w:val="008E6351"/>
    <w:rsid w:val="008E76E3"/>
    <w:rsid w:val="008F659A"/>
    <w:rsid w:val="008F698F"/>
    <w:rsid w:val="008F6C0C"/>
    <w:rsid w:val="008F7ED5"/>
    <w:rsid w:val="00904F34"/>
    <w:rsid w:val="00906032"/>
    <w:rsid w:val="00906826"/>
    <w:rsid w:val="00913778"/>
    <w:rsid w:val="009269A6"/>
    <w:rsid w:val="00933760"/>
    <w:rsid w:val="009356A6"/>
    <w:rsid w:val="00937214"/>
    <w:rsid w:val="009507E9"/>
    <w:rsid w:val="009701BB"/>
    <w:rsid w:val="00973844"/>
    <w:rsid w:val="0098138B"/>
    <w:rsid w:val="009822FF"/>
    <w:rsid w:val="00982813"/>
    <w:rsid w:val="00992020"/>
    <w:rsid w:val="00994CBF"/>
    <w:rsid w:val="00995E73"/>
    <w:rsid w:val="009A3C5A"/>
    <w:rsid w:val="009A50E1"/>
    <w:rsid w:val="009A69C0"/>
    <w:rsid w:val="009A71D9"/>
    <w:rsid w:val="009B43B3"/>
    <w:rsid w:val="009B775C"/>
    <w:rsid w:val="009C539F"/>
    <w:rsid w:val="009D136B"/>
    <w:rsid w:val="009E168F"/>
    <w:rsid w:val="009E6CD3"/>
    <w:rsid w:val="009E722C"/>
    <w:rsid w:val="009F2AD2"/>
    <w:rsid w:val="009F3447"/>
    <w:rsid w:val="00A04B46"/>
    <w:rsid w:val="00A05085"/>
    <w:rsid w:val="00A10E9F"/>
    <w:rsid w:val="00A14C5F"/>
    <w:rsid w:val="00A16AD1"/>
    <w:rsid w:val="00A24064"/>
    <w:rsid w:val="00A243BC"/>
    <w:rsid w:val="00A2527D"/>
    <w:rsid w:val="00A307E2"/>
    <w:rsid w:val="00A41D54"/>
    <w:rsid w:val="00A44EED"/>
    <w:rsid w:val="00A50B73"/>
    <w:rsid w:val="00A56FFB"/>
    <w:rsid w:val="00A63E01"/>
    <w:rsid w:val="00A756B6"/>
    <w:rsid w:val="00A84AE1"/>
    <w:rsid w:val="00A85A5D"/>
    <w:rsid w:val="00A9695D"/>
    <w:rsid w:val="00AA2A02"/>
    <w:rsid w:val="00AA548F"/>
    <w:rsid w:val="00AB1E11"/>
    <w:rsid w:val="00AB381D"/>
    <w:rsid w:val="00AC2045"/>
    <w:rsid w:val="00AC3A5E"/>
    <w:rsid w:val="00AD3E7F"/>
    <w:rsid w:val="00AD4BCE"/>
    <w:rsid w:val="00AE19B7"/>
    <w:rsid w:val="00AE2470"/>
    <w:rsid w:val="00AE50AA"/>
    <w:rsid w:val="00AE5A50"/>
    <w:rsid w:val="00AE6442"/>
    <w:rsid w:val="00AF0C85"/>
    <w:rsid w:val="00AF752B"/>
    <w:rsid w:val="00B058DE"/>
    <w:rsid w:val="00B05C14"/>
    <w:rsid w:val="00B0718D"/>
    <w:rsid w:val="00B12B35"/>
    <w:rsid w:val="00B1781D"/>
    <w:rsid w:val="00B25242"/>
    <w:rsid w:val="00B3064A"/>
    <w:rsid w:val="00B3516A"/>
    <w:rsid w:val="00B362DB"/>
    <w:rsid w:val="00B4647B"/>
    <w:rsid w:val="00B544BD"/>
    <w:rsid w:val="00B545BD"/>
    <w:rsid w:val="00B5589A"/>
    <w:rsid w:val="00B57FD3"/>
    <w:rsid w:val="00B6752C"/>
    <w:rsid w:val="00B756B7"/>
    <w:rsid w:val="00B76F94"/>
    <w:rsid w:val="00B83EB0"/>
    <w:rsid w:val="00B84D32"/>
    <w:rsid w:val="00B86EB3"/>
    <w:rsid w:val="00B93EDF"/>
    <w:rsid w:val="00BA0503"/>
    <w:rsid w:val="00BA0801"/>
    <w:rsid w:val="00BB7565"/>
    <w:rsid w:val="00BC0A67"/>
    <w:rsid w:val="00BC1CD7"/>
    <w:rsid w:val="00BC1FB6"/>
    <w:rsid w:val="00BC4F23"/>
    <w:rsid w:val="00BD0B53"/>
    <w:rsid w:val="00BD1D8E"/>
    <w:rsid w:val="00BE07D3"/>
    <w:rsid w:val="00BE116F"/>
    <w:rsid w:val="00BE51C5"/>
    <w:rsid w:val="00BF1EE3"/>
    <w:rsid w:val="00BF282B"/>
    <w:rsid w:val="00C15536"/>
    <w:rsid w:val="00C25D47"/>
    <w:rsid w:val="00C447B2"/>
    <w:rsid w:val="00C57C51"/>
    <w:rsid w:val="00C60644"/>
    <w:rsid w:val="00C65248"/>
    <w:rsid w:val="00C72F8D"/>
    <w:rsid w:val="00C9274A"/>
    <w:rsid w:val="00C92E48"/>
    <w:rsid w:val="00C947C5"/>
    <w:rsid w:val="00C952B7"/>
    <w:rsid w:val="00C976F5"/>
    <w:rsid w:val="00CA0B67"/>
    <w:rsid w:val="00CA7D19"/>
    <w:rsid w:val="00CB14C4"/>
    <w:rsid w:val="00CB1827"/>
    <w:rsid w:val="00CB1889"/>
    <w:rsid w:val="00CB5C00"/>
    <w:rsid w:val="00CC67B5"/>
    <w:rsid w:val="00CD3FBF"/>
    <w:rsid w:val="00CD481A"/>
    <w:rsid w:val="00CF55A9"/>
    <w:rsid w:val="00D03607"/>
    <w:rsid w:val="00D06319"/>
    <w:rsid w:val="00D1516B"/>
    <w:rsid w:val="00D16C1E"/>
    <w:rsid w:val="00D239F9"/>
    <w:rsid w:val="00D23DDB"/>
    <w:rsid w:val="00D252D9"/>
    <w:rsid w:val="00D32D45"/>
    <w:rsid w:val="00D35316"/>
    <w:rsid w:val="00D36A84"/>
    <w:rsid w:val="00D4139D"/>
    <w:rsid w:val="00D43126"/>
    <w:rsid w:val="00D44099"/>
    <w:rsid w:val="00D47A6C"/>
    <w:rsid w:val="00D510C3"/>
    <w:rsid w:val="00D523D0"/>
    <w:rsid w:val="00D53B15"/>
    <w:rsid w:val="00D542A5"/>
    <w:rsid w:val="00D63D09"/>
    <w:rsid w:val="00D65946"/>
    <w:rsid w:val="00D66BBB"/>
    <w:rsid w:val="00D67C43"/>
    <w:rsid w:val="00D70C44"/>
    <w:rsid w:val="00D86794"/>
    <w:rsid w:val="00D962B5"/>
    <w:rsid w:val="00DB03D2"/>
    <w:rsid w:val="00DB6B7F"/>
    <w:rsid w:val="00DB71C6"/>
    <w:rsid w:val="00DC3297"/>
    <w:rsid w:val="00DC5002"/>
    <w:rsid w:val="00DD118E"/>
    <w:rsid w:val="00DE50D6"/>
    <w:rsid w:val="00DE56B9"/>
    <w:rsid w:val="00DF1E91"/>
    <w:rsid w:val="00DF4DB8"/>
    <w:rsid w:val="00DF5DF2"/>
    <w:rsid w:val="00DF6E17"/>
    <w:rsid w:val="00E00186"/>
    <w:rsid w:val="00E03130"/>
    <w:rsid w:val="00E05D7D"/>
    <w:rsid w:val="00E15031"/>
    <w:rsid w:val="00E17B96"/>
    <w:rsid w:val="00E17F59"/>
    <w:rsid w:val="00E22B99"/>
    <w:rsid w:val="00E25638"/>
    <w:rsid w:val="00E25FB2"/>
    <w:rsid w:val="00E272C8"/>
    <w:rsid w:val="00E3093B"/>
    <w:rsid w:val="00E31BC0"/>
    <w:rsid w:val="00E34865"/>
    <w:rsid w:val="00E36AEE"/>
    <w:rsid w:val="00E533B6"/>
    <w:rsid w:val="00E53D9F"/>
    <w:rsid w:val="00E618BA"/>
    <w:rsid w:val="00E641C1"/>
    <w:rsid w:val="00E72FBD"/>
    <w:rsid w:val="00E80174"/>
    <w:rsid w:val="00E86EED"/>
    <w:rsid w:val="00E92AE7"/>
    <w:rsid w:val="00E94A0C"/>
    <w:rsid w:val="00E96D14"/>
    <w:rsid w:val="00EA205C"/>
    <w:rsid w:val="00EA5C77"/>
    <w:rsid w:val="00EB1270"/>
    <w:rsid w:val="00EB4802"/>
    <w:rsid w:val="00EB4E26"/>
    <w:rsid w:val="00EC73D5"/>
    <w:rsid w:val="00ED3E25"/>
    <w:rsid w:val="00ED4DA9"/>
    <w:rsid w:val="00EF086F"/>
    <w:rsid w:val="00F16F79"/>
    <w:rsid w:val="00F228D1"/>
    <w:rsid w:val="00F530E3"/>
    <w:rsid w:val="00F61140"/>
    <w:rsid w:val="00F629D7"/>
    <w:rsid w:val="00F66EF3"/>
    <w:rsid w:val="00F754FA"/>
    <w:rsid w:val="00F7785E"/>
    <w:rsid w:val="00F81F7F"/>
    <w:rsid w:val="00F8495A"/>
    <w:rsid w:val="00F854D6"/>
    <w:rsid w:val="00F858A0"/>
    <w:rsid w:val="00F86C24"/>
    <w:rsid w:val="00F9099D"/>
    <w:rsid w:val="00F92543"/>
    <w:rsid w:val="00F92D38"/>
    <w:rsid w:val="00FA6AA7"/>
    <w:rsid w:val="00FB0EB2"/>
    <w:rsid w:val="00FB1642"/>
    <w:rsid w:val="00FB33F8"/>
    <w:rsid w:val="00FC1089"/>
    <w:rsid w:val="00FC4E99"/>
    <w:rsid w:val="00FC5559"/>
    <w:rsid w:val="00FD593F"/>
    <w:rsid w:val="00FD785E"/>
    <w:rsid w:val="00FE016A"/>
    <w:rsid w:val="00FE2BB1"/>
    <w:rsid w:val="00FE506F"/>
    <w:rsid w:val="00FE7E6B"/>
    <w:rsid w:val="00FF0C58"/>
    <w:rsid w:val="00FF398D"/>
    <w:rsid w:val="00FF3B83"/>
    <w:rsid w:val="00FF57D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055F52"/>
  <w15:chartTrackingRefBased/>
  <w15:docId w15:val="{89995536-1814-4067-BCB9-84ADE55069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link w:val="berschrift1Zchn"/>
    <w:uiPriority w:val="9"/>
    <w:qFormat/>
    <w:rsid w:val="007B3F4D"/>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B3F4D"/>
    <w:rPr>
      <w:rFonts w:ascii="Times New Roman" w:eastAsia="Times New Roman" w:hAnsi="Times New Roman" w:cs="Times New Roman"/>
      <w:b/>
      <w:bCs/>
      <w:kern w:val="36"/>
      <w:sz w:val="48"/>
      <w:szCs w:val="48"/>
      <w:lang w:val="en-US"/>
    </w:rPr>
  </w:style>
  <w:style w:type="paragraph" w:styleId="StandardWeb">
    <w:name w:val="Normal (Web)"/>
    <w:basedOn w:val="Standard"/>
    <w:uiPriority w:val="99"/>
    <w:semiHidden/>
    <w:unhideWhenUsed/>
    <w:rsid w:val="007B3F4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Absatz-Standardschriftart"/>
    <w:uiPriority w:val="99"/>
    <w:unhideWhenUsed/>
    <w:rsid w:val="007B3F4D"/>
    <w:rPr>
      <w:color w:val="0000FF"/>
      <w:u w:val="single"/>
    </w:rPr>
  </w:style>
  <w:style w:type="character" w:styleId="Platzhaltertext">
    <w:name w:val="Placeholder Text"/>
    <w:basedOn w:val="Absatz-Standardschriftart"/>
    <w:uiPriority w:val="99"/>
    <w:semiHidden/>
    <w:rsid w:val="007B3F4D"/>
    <w:rPr>
      <w:color w:val="808080"/>
    </w:rPr>
  </w:style>
  <w:style w:type="character" w:styleId="Kommentarzeichen">
    <w:name w:val="annotation reference"/>
    <w:basedOn w:val="Absatz-Standardschriftart"/>
    <w:uiPriority w:val="99"/>
    <w:semiHidden/>
    <w:unhideWhenUsed/>
    <w:rsid w:val="003E4F06"/>
    <w:rPr>
      <w:sz w:val="16"/>
      <w:szCs w:val="16"/>
    </w:rPr>
  </w:style>
  <w:style w:type="paragraph" w:styleId="Kommentartext">
    <w:name w:val="annotation text"/>
    <w:basedOn w:val="Standard"/>
    <w:link w:val="KommentartextZchn"/>
    <w:uiPriority w:val="99"/>
    <w:unhideWhenUsed/>
    <w:rsid w:val="003E4F06"/>
    <w:pPr>
      <w:spacing w:line="240" w:lineRule="auto"/>
    </w:pPr>
    <w:rPr>
      <w:sz w:val="20"/>
      <w:szCs w:val="20"/>
    </w:rPr>
  </w:style>
  <w:style w:type="character" w:customStyle="1" w:styleId="KommentartextZchn">
    <w:name w:val="Kommentartext Zchn"/>
    <w:basedOn w:val="Absatz-Standardschriftart"/>
    <w:link w:val="Kommentartext"/>
    <w:uiPriority w:val="99"/>
    <w:rsid w:val="003E4F06"/>
    <w:rPr>
      <w:sz w:val="20"/>
      <w:szCs w:val="20"/>
    </w:rPr>
  </w:style>
  <w:style w:type="paragraph" w:styleId="Kommentarthema">
    <w:name w:val="annotation subject"/>
    <w:basedOn w:val="Kommentartext"/>
    <w:next w:val="Kommentartext"/>
    <w:link w:val="KommentarthemaZchn"/>
    <w:uiPriority w:val="99"/>
    <w:semiHidden/>
    <w:unhideWhenUsed/>
    <w:rsid w:val="003E4F06"/>
    <w:rPr>
      <w:b/>
      <w:bCs/>
    </w:rPr>
  </w:style>
  <w:style w:type="character" w:customStyle="1" w:styleId="KommentarthemaZchn">
    <w:name w:val="Kommentarthema Zchn"/>
    <w:basedOn w:val="KommentartextZchn"/>
    <w:link w:val="Kommentarthema"/>
    <w:uiPriority w:val="99"/>
    <w:semiHidden/>
    <w:rsid w:val="003E4F06"/>
    <w:rPr>
      <w:b/>
      <w:bCs/>
      <w:sz w:val="20"/>
      <w:szCs w:val="20"/>
    </w:rPr>
  </w:style>
  <w:style w:type="paragraph" w:styleId="Sprechblasentext">
    <w:name w:val="Balloon Text"/>
    <w:basedOn w:val="Standard"/>
    <w:link w:val="SprechblasentextZchn"/>
    <w:uiPriority w:val="99"/>
    <w:semiHidden/>
    <w:unhideWhenUsed/>
    <w:rsid w:val="003E4F0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3E4F06"/>
    <w:rPr>
      <w:rFonts w:ascii="Segoe UI" w:hAnsi="Segoe UI" w:cs="Segoe UI"/>
      <w:sz w:val="18"/>
      <w:szCs w:val="18"/>
    </w:rPr>
  </w:style>
  <w:style w:type="paragraph" w:styleId="KeinLeerraum">
    <w:name w:val="No Spacing"/>
    <w:uiPriority w:val="1"/>
    <w:qFormat/>
    <w:rsid w:val="003F7E82"/>
    <w:pPr>
      <w:spacing w:after="0" w:line="240" w:lineRule="auto"/>
    </w:pPr>
  </w:style>
  <w:style w:type="paragraph" w:styleId="Beschriftung">
    <w:name w:val="caption"/>
    <w:basedOn w:val="Standard"/>
    <w:next w:val="Standard"/>
    <w:uiPriority w:val="35"/>
    <w:unhideWhenUsed/>
    <w:qFormat/>
    <w:rsid w:val="00B25242"/>
    <w:pPr>
      <w:spacing w:after="200" w:line="240" w:lineRule="auto"/>
    </w:pPr>
    <w:rPr>
      <w:i/>
      <w:iCs/>
      <w:color w:val="44546A" w:themeColor="text2"/>
      <w:sz w:val="18"/>
      <w:szCs w:val="18"/>
    </w:rPr>
  </w:style>
  <w:style w:type="table" w:styleId="Tabellenraster">
    <w:name w:val="Table Grid"/>
    <w:basedOn w:val="NormaleTabelle"/>
    <w:uiPriority w:val="39"/>
    <w:rsid w:val="00B252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3E7F68"/>
    <w:pPr>
      <w:ind w:left="720"/>
      <w:contextualSpacing/>
    </w:pPr>
  </w:style>
  <w:style w:type="character" w:styleId="Funotenzeichen">
    <w:name w:val="footnote reference"/>
    <w:basedOn w:val="Absatz-Standardschriftart"/>
    <w:uiPriority w:val="99"/>
    <w:semiHidden/>
    <w:unhideWhenUsed/>
    <w:rsid w:val="007C0026"/>
    <w:rPr>
      <w:vertAlign w:val="superscript"/>
    </w:rPr>
  </w:style>
  <w:style w:type="paragraph" w:styleId="berarbeitung">
    <w:name w:val="Revision"/>
    <w:hidden/>
    <w:uiPriority w:val="99"/>
    <w:semiHidden/>
    <w:rsid w:val="00F92543"/>
    <w:pPr>
      <w:spacing w:after="0" w:line="240" w:lineRule="auto"/>
    </w:pPr>
  </w:style>
  <w:style w:type="paragraph" w:styleId="Funotentext">
    <w:name w:val="footnote text"/>
    <w:basedOn w:val="Standard"/>
    <w:link w:val="FunotentextZchn"/>
    <w:uiPriority w:val="99"/>
    <w:semiHidden/>
    <w:unhideWhenUsed/>
    <w:rsid w:val="00892C1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892C13"/>
    <w:rPr>
      <w:sz w:val="20"/>
      <w:szCs w:val="20"/>
    </w:rPr>
  </w:style>
  <w:style w:type="paragraph" w:styleId="Kopfzeile">
    <w:name w:val="header"/>
    <w:basedOn w:val="Standard"/>
    <w:link w:val="KopfzeileZchn"/>
    <w:uiPriority w:val="99"/>
    <w:unhideWhenUsed/>
    <w:rsid w:val="00496D07"/>
    <w:pPr>
      <w:tabs>
        <w:tab w:val="center" w:pos="4703"/>
        <w:tab w:val="right" w:pos="9406"/>
      </w:tabs>
      <w:spacing w:after="0" w:line="240" w:lineRule="auto"/>
    </w:pPr>
  </w:style>
  <w:style w:type="character" w:customStyle="1" w:styleId="KopfzeileZchn">
    <w:name w:val="Kopfzeile Zchn"/>
    <w:basedOn w:val="Absatz-Standardschriftart"/>
    <w:link w:val="Kopfzeile"/>
    <w:uiPriority w:val="99"/>
    <w:rsid w:val="00496D07"/>
  </w:style>
  <w:style w:type="paragraph" w:styleId="Fuzeile">
    <w:name w:val="footer"/>
    <w:basedOn w:val="Standard"/>
    <w:link w:val="FuzeileZchn"/>
    <w:uiPriority w:val="99"/>
    <w:unhideWhenUsed/>
    <w:rsid w:val="00496D07"/>
    <w:pPr>
      <w:tabs>
        <w:tab w:val="center" w:pos="4703"/>
        <w:tab w:val="right" w:pos="9406"/>
      </w:tabs>
      <w:spacing w:after="0" w:line="240" w:lineRule="auto"/>
    </w:pPr>
  </w:style>
  <w:style w:type="character" w:customStyle="1" w:styleId="FuzeileZchn">
    <w:name w:val="Fußzeile Zchn"/>
    <w:basedOn w:val="Absatz-Standardschriftart"/>
    <w:link w:val="Fuzeile"/>
    <w:uiPriority w:val="99"/>
    <w:rsid w:val="00496D07"/>
  </w:style>
  <w:style w:type="character" w:styleId="Endnotenzeichen">
    <w:name w:val="endnote reference"/>
    <w:basedOn w:val="Absatz-Standardschriftart"/>
    <w:uiPriority w:val="99"/>
    <w:semiHidden/>
    <w:unhideWhenUsed/>
    <w:rsid w:val="008454B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8137229">
      <w:bodyDiv w:val="1"/>
      <w:marLeft w:val="0"/>
      <w:marRight w:val="0"/>
      <w:marTop w:val="0"/>
      <w:marBottom w:val="0"/>
      <w:divBdr>
        <w:top w:val="none" w:sz="0" w:space="0" w:color="auto"/>
        <w:left w:val="none" w:sz="0" w:space="0" w:color="auto"/>
        <w:bottom w:val="none" w:sz="0" w:space="0" w:color="auto"/>
        <w:right w:val="none" w:sz="0" w:space="0" w:color="auto"/>
      </w:divBdr>
      <w:divsChild>
        <w:div w:id="1874033347">
          <w:marLeft w:val="360"/>
          <w:marRight w:val="0"/>
          <w:marTop w:val="200"/>
          <w:marBottom w:val="0"/>
          <w:divBdr>
            <w:top w:val="none" w:sz="0" w:space="0" w:color="auto"/>
            <w:left w:val="none" w:sz="0" w:space="0" w:color="auto"/>
            <w:bottom w:val="none" w:sz="0" w:space="0" w:color="auto"/>
            <w:right w:val="none" w:sz="0" w:space="0" w:color="auto"/>
          </w:divBdr>
        </w:div>
        <w:div w:id="776174400">
          <w:marLeft w:val="1080"/>
          <w:marRight w:val="0"/>
          <w:marTop w:val="100"/>
          <w:marBottom w:val="0"/>
          <w:divBdr>
            <w:top w:val="none" w:sz="0" w:space="0" w:color="auto"/>
            <w:left w:val="none" w:sz="0" w:space="0" w:color="auto"/>
            <w:bottom w:val="none" w:sz="0" w:space="0" w:color="auto"/>
            <w:right w:val="none" w:sz="0" w:space="0" w:color="auto"/>
          </w:divBdr>
        </w:div>
        <w:div w:id="140928438">
          <w:marLeft w:val="1080"/>
          <w:marRight w:val="0"/>
          <w:marTop w:val="100"/>
          <w:marBottom w:val="0"/>
          <w:divBdr>
            <w:top w:val="none" w:sz="0" w:space="0" w:color="auto"/>
            <w:left w:val="none" w:sz="0" w:space="0" w:color="auto"/>
            <w:bottom w:val="none" w:sz="0" w:space="0" w:color="auto"/>
            <w:right w:val="none" w:sz="0" w:space="0" w:color="auto"/>
          </w:divBdr>
        </w:div>
      </w:divsChild>
    </w:div>
    <w:div w:id="558590301">
      <w:bodyDiv w:val="1"/>
      <w:marLeft w:val="0"/>
      <w:marRight w:val="0"/>
      <w:marTop w:val="0"/>
      <w:marBottom w:val="0"/>
      <w:divBdr>
        <w:top w:val="none" w:sz="0" w:space="0" w:color="auto"/>
        <w:left w:val="none" w:sz="0" w:space="0" w:color="auto"/>
        <w:bottom w:val="none" w:sz="0" w:space="0" w:color="auto"/>
        <w:right w:val="none" w:sz="0" w:space="0" w:color="auto"/>
      </w:divBdr>
    </w:div>
    <w:div w:id="624040346">
      <w:bodyDiv w:val="1"/>
      <w:marLeft w:val="0"/>
      <w:marRight w:val="0"/>
      <w:marTop w:val="0"/>
      <w:marBottom w:val="0"/>
      <w:divBdr>
        <w:top w:val="none" w:sz="0" w:space="0" w:color="auto"/>
        <w:left w:val="none" w:sz="0" w:space="0" w:color="auto"/>
        <w:bottom w:val="none" w:sz="0" w:space="0" w:color="auto"/>
        <w:right w:val="none" w:sz="0" w:space="0" w:color="auto"/>
      </w:divBdr>
    </w:div>
    <w:div w:id="628322854">
      <w:bodyDiv w:val="1"/>
      <w:marLeft w:val="0"/>
      <w:marRight w:val="0"/>
      <w:marTop w:val="0"/>
      <w:marBottom w:val="0"/>
      <w:divBdr>
        <w:top w:val="none" w:sz="0" w:space="0" w:color="auto"/>
        <w:left w:val="none" w:sz="0" w:space="0" w:color="auto"/>
        <w:bottom w:val="none" w:sz="0" w:space="0" w:color="auto"/>
        <w:right w:val="none" w:sz="0" w:space="0" w:color="auto"/>
      </w:divBdr>
      <w:divsChild>
        <w:div w:id="1461455188">
          <w:marLeft w:val="360"/>
          <w:marRight w:val="0"/>
          <w:marTop w:val="200"/>
          <w:marBottom w:val="0"/>
          <w:divBdr>
            <w:top w:val="none" w:sz="0" w:space="0" w:color="auto"/>
            <w:left w:val="none" w:sz="0" w:space="0" w:color="auto"/>
            <w:bottom w:val="none" w:sz="0" w:space="0" w:color="auto"/>
            <w:right w:val="none" w:sz="0" w:space="0" w:color="auto"/>
          </w:divBdr>
        </w:div>
        <w:div w:id="1697733419">
          <w:marLeft w:val="360"/>
          <w:marRight w:val="0"/>
          <w:marTop w:val="200"/>
          <w:marBottom w:val="0"/>
          <w:divBdr>
            <w:top w:val="none" w:sz="0" w:space="0" w:color="auto"/>
            <w:left w:val="none" w:sz="0" w:space="0" w:color="auto"/>
            <w:bottom w:val="none" w:sz="0" w:space="0" w:color="auto"/>
            <w:right w:val="none" w:sz="0" w:space="0" w:color="auto"/>
          </w:divBdr>
        </w:div>
      </w:divsChild>
    </w:div>
    <w:div w:id="867186497">
      <w:bodyDiv w:val="1"/>
      <w:marLeft w:val="0"/>
      <w:marRight w:val="0"/>
      <w:marTop w:val="0"/>
      <w:marBottom w:val="0"/>
      <w:divBdr>
        <w:top w:val="none" w:sz="0" w:space="0" w:color="auto"/>
        <w:left w:val="none" w:sz="0" w:space="0" w:color="auto"/>
        <w:bottom w:val="none" w:sz="0" w:space="0" w:color="auto"/>
        <w:right w:val="none" w:sz="0" w:space="0" w:color="auto"/>
      </w:divBdr>
    </w:div>
    <w:div w:id="1217619821">
      <w:bodyDiv w:val="1"/>
      <w:marLeft w:val="0"/>
      <w:marRight w:val="0"/>
      <w:marTop w:val="0"/>
      <w:marBottom w:val="0"/>
      <w:divBdr>
        <w:top w:val="none" w:sz="0" w:space="0" w:color="auto"/>
        <w:left w:val="none" w:sz="0" w:space="0" w:color="auto"/>
        <w:bottom w:val="none" w:sz="0" w:space="0" w:color="auto"/>
        <w:right w:val="none" w:sz="0" w:space="0" w:color="auto"/>
      </w:divBdr>
    </w:div>
    <w:div w:id="1319768134">
      <w:bodyDiv w:val="1"/>
      <w:marLeft w:val="0"/>
      <w:marRight w:val="0"/>
      <w:marTop w:val="0"/>
      <w:marBottom w:val="0"/>
      <w:divBdr>
        <w:top w:val="none" w:sz="0" w:space="0" w:color="auto"/>
        <w:left w:val="none" w:sz="0" w:space="0" w:color="auto"/>
        <w:bottom w:val="none" w:sz="0" w:space="0" w:color="auto"/>
        <w:right w:val="none" w:sz="0" w:space="0" w:color="auto"/>
      </w:divBdr>
    </w:div>
    <w:div w:id="1724522764">
      <w:bodyDiv w:val="1"/>
      <w:marLeft w:val="0"/>
      <w:marRight w:val="0"/>
      <w:marTop w:val="0"/>
      <w:marBottom w:val="0"/>
      <w:divBdr>
        <w:top w:val="none" w:sz="0" w:space="0" w:color="auto"/>
        <w:left w:val="none" w:sz="0" w:space="0" w:color="auto"/>
        <w:bottom w:val="none" w:sz="0" w:space="0" w:color="auto"/>
        <w:right w:val="none" w:sz="0" w:space="0" w:color="auto"/>
      </w:divBdr>
    </w:div>
    <w:div w:id="1828861836">
      <w:bodyDiv w:val="1"/>
      <w:marLeft w:val="0"/>
      <w:marRight w:val="0"/>
      <w:marTop w:val="0"/>
      <w:marBottom w:val="0"/>
      <w:divBdr>
        <w:top w:val="none" w:sz="0" w:space="0" w:color="auto"/>
        <w:left w:val="none" w:sz="0" w:space="0" w:color="auto"/>
        <w:bottom w:val="none" w:sz="0" w:space="0" w:color="auto"/>
        <w:right w:val="none" w:sz="0" w:space="0" w:color="auto"/>
      </w:divBdr>
    </w:div>
    <w:div w:id="2095006051">
      <w:bodyDiv w:val="1"/>
      <w:marLeft w:val="0"/>
      <w:marRight w:val="0"/>
      <w:marTop w:val="0"/>
      <w:marBottom w:val="0"/>
      <w:divBdr>
        <w:top w:val="none" w:sz="0" w:space="0" w:color="auto"/>
        <w:left w:val="none" w:sz="0" w:space="0" w:color="auto"/>
        <w:bottom w:val="none" w:sz="0" w:space="0" w:color="auto"/>
        <w:right w:val="none" w:sz="0" w:space="0" w:color="auto"/>
      </w:divBdr>
    </w:div>
    <w:div w:id="21395205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5.png"/><Relationship Id="rId26" Type="http://schemas.microsoft.com/office/2016/09/relationships/commentsIds" Target="commentsIds.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juaml.github.io/julearn/main/index.html" TargetMode="External"/><Relationship Id="rId17" Type="http://schemas.openxmlformats.org/officeDocument/2006/relationships/image" Target="media/image4.png"/><Relationship Id="rId25" Type="http://schemas.microsoft.com/office/2018/08/relationships/commentsExtensible" Target="commentsExtensi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s://ida.loni.usc.edu/collaboration/access/www.fnih.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fil.ion.ucl.ac.uk" TargetMode="External"/><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theme" Target="theme/theme1.xml"/><Relationship Id="rId10" Type="http://schemas.openxmlformats.org/officeDocument/2006/relationships/hyperlink" Target="https://ida.loni.usc.edu/collaboration/access/adni.loni.usc.edu"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omments" Target="comments.xml"/><Relationship Id="rId22" Type="http://schemas.microsoft.com/office/2011/relationships/people" Target="people.xml"/></Relationships>
</file>

<file path=word/_rels/footnotes.xml.rels><?xml version="1.0" encoding="UTF-8" standalone="yes"?>
<Relationships xmlns="http://schemas.openxmlformats.org/package/2006/relationships"><Relationship Id="rId1" Type="http://schemas.openxmlformats.org/officeDocument/2006/relationships/hyperlink" Target="http://adni.loni.usc.edu/wp-content/uploads/how_to_apply/ADNI_Acknowledgement_List.pdf"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EDA652-5543-4109-8E8E-7B547C8CD0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35099</Words>
  <Characters>200070</Characters>
  <Application>Microsoft Office Word</Application>
  <DocSecurity>0</DocSecurity>
  <Lines>1667</Lines>
  <Paragraphs>469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Universitätsklinikum Köln (AöR)</Company>
  <LinksUpToDate>false</LinksUpToDate>
  <CharactersWithSpaces>234700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Elena Doering</dc:creator>
  <cp:keywords/>
  <dc:description/>
  <cp:lastModifiedBy>Elena Doering</cp:lastModifiedBy>
  <cp:revision>6</cp:revision>
  <dcterms:created xsi:type="dcterms:W3CDTF">2022-10-14T17:08:00Z</dcterms:created>
  <dcterms:modified xsi:type="dcterms:W3CDTF">2022-10-14T17:57:00Z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ba211d4a-1c22-34d0-af37-eed5eca2048f</vt:lpwstr>
  </property>
  <property fmtid="{D5CDD505-2E9C-101B-9397-08002B2CF9AE}" pid="4" name="Mendeley Citation Style_1">
    <vt:lpwstr>http://www.zotero.org/styles/nature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http://www.zotero.org/styles/chicago-author-date</vt:lpwstr>
  </property>
  <property fmtid="{D5CDD505-2E9C-101B-9397-08002B2CF9AE}" pid="8" name="Mendeley Recent Style Name 1_1">
    <vt:lpwstr>Chicago Manual of Style 17th edition (author-date)</vt:lpwstr>
  </property>
  <property fmtid="{D5CDD505-2E9C-101B-9397-08002B2CF9AE}" pid="9" name="Mendeley Recent Style Id 2_1">
    <vt:lpwstr>http://www.zotero.org/styles/harvard-cite-them-right</vt:lpwstr>
  </property>
  <property fmtid="{D5CDD505-2E9C-101B-9397-08002B2CF9AE}" pid="10" name="Mendeley Recent Style Name 2_1">
    <vt:lpwstr>Cite Them Right 10th edition - Harvard</vt:lpwstr>
  </property>
  <property fmtid="{D5CDD505-2E9C-101B-9397-08002B2CF9AE}" pid="11" name="Mendeley Recent Style Id 3_1">
    <vt:lpwstr>http://www.zotero.org/styles/harvard1</vt:lpwstr>
  </property>
  <property fmtid="{D5CDD505-2E9C-101B-9397-08002B2CF9AE}" pid="12" name="Mendeley Recent Style Name 3_1">
    <vt:lpwstr>Harvard reference format 1 (deprecated)</vt:lpwstr>
  </property>
  <property fmtid="{D5CDD505-2E9C-101B-9397-08002B2CF9AE}" pid="13" name="Mendeley Recent Style Id 4_1">
    <vt:lpwstr>http://www.zotero.org/styles/modern-humanities-research-association</vt:lpwstr>
  </property>
  <property fmtid="{D5CDD505-2E9C-101B-9397-08002B2CF9AE}" pid="14" name="Mendeley Recent Style Name 4_1">
    <vt:lpwstr>Modern Humanities Research Association 3rd edition (note with bibliography)</vt:lpwstr>
  </property>
  <property fmtid="{D5CDD505-2E9C-101B-9397-08002B2CF9AE}" pid="15" name="Mendeley Recent Style Id 5_1">
    <vt:lpwstr>http://www.zotero.org/styles/modern-language-association</vt:lpwstr>
  </property>
  <property fmtid="{D5CDD505-2E9C-101B-9397-08002B2CF9AE}" pid="16" name="Mendeley Recent Style Name 5_1">
    <vt:lpwstr>Modern Language Association 8th edition</vt:lpwstr>
  </property>
  <property fmtid="{D5CDD505-2E9C-101B-9397-08002B2CF9AE}" pid="17" name="Mendeley Recent Style Id 6_1">
    <vt:lpwstr>http://www.zotero.org/styles/nature</vt:lpwstr>
  </property>
  <property fmtid="{D5CDD505-2E9C-101B-9397-08002B2CF9AE}" pid="18" name="Mendeley Recent Style Name 6_1">
    <vt:lpwstr>Nature</vt:lpwstr>
  </property>
  <property fmtid="{D5CDD505-2E9C-101B-9397-08002B2CF9AE}" pid="19" name="Mendeley Recent Style Id 7_1">
    <vt:lpwstr>http://www.zotero.org/styles/nature-publishing-group-vancouver</vt:lpwstr>
  </property>
  <property fmtid="{D5CDD505-2E9C-101B-9397-08002B2CF9AE}" pid="20" name="Mendeley Recent Style Name 7_1">
    <vt:lpwstr>Nature Publishing Group - Vancouver</vt:lpwstr>
  </property>
  <property fmtid="{D5CDD505-2E9C-101B-9397-08002B2CF9AE}" pid="21" name="Mendeley Recent Style Id 8_1">
    <vt:lpwstr>http://www.zotero.org/styles/springer-vancouver</vt:lpwstr>
  </property>
  <property fmtid="{D5CDD505-2E9C-101B-9397-08002B2CF9AE}" pid="22" name="Mendeley Recent Style Name 8_1">
    <vt:lpwstr>Springer - Vancouver</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